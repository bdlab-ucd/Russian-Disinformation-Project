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C5A15B" w14:textId="1B245B73" w:rsidR="008D027F" w:rsidRPr="00CA1063" w:rsidRDefault="008D027F" w:rsidP="008D027F">
      <w:pPr>
        <w:jc w:val="center"/>
        <w:rPr>
          <w:b/>
          <w:sz w:val="28"/>
          <w:szCs w:val="28"/>
        </w:rPr>
      </w:pPr>
      <w:bookmarkStart w:id="0" w:name="_GoBack"/>
      <w:bookmarkEnd w:id="0"/>
      <w:r w:rsidRPr="00CA1063">
        <w:rPr>
          <w:b/>
          <w:sz w:val="28"/>
          <w:szCs w:val="28"/>
        </w:rPr>
        <w:t>Thwarting Russian Online Disinformation:</w:t>
      </w:r>
    </w:p>
    <w:p w14:paraId="28CBEE83" w14:textId="77777777" w:rsidR="001750C9" w:rsidRPr="00CA1063" w:rsidRDefault="008D027F" w:rsidP="008D027F">
      <w:pPr>
        <w:jc w:val="center"/>
        <w:rPr>
          <w:b/>
          <w:sz w:val="28"/>
          <w:szCs w:val="28"/>
        </w:rPr>
      </w:pPr>
      <w:r w:rsidRPr="00CA1063">
        <w:rPr>
          <w:b/>
          <w:sz w:val="28"/>
          <w:szCs w:val="28"/>
        </w:rPr>
        <w:t>A Rhetorical Analysis / Artificial Intelligence Pilot Study</w:t>
      </w:r>
    </w:p>
    <w:p w14:paraId="3289D1E3" w14:textId="77777777" w:rsidR="008D027F" w:rsidRPr="005801E2" w:rsidRDefault="008D027F" w:rsidP="008D027F">
      <w:pPr>
        <w:jc w:val="center"/>
      </w:pPr>
    </w:p>
    <w:p w14:paraId="6C45B114" w14:textId="4EE08358" w:rsidR="008D027F" w:rsidRPr="005801E2" w:rsidRDefault="00F729BF" w:rsidP="00CA1063">
      <w:pPr>
        <w:ind w:left="720" w:right="720"/>
        <w:rPr>
          <w:i/>
        </w:rPr>
      </w:pPr>
      <w:r w:rsidRPr="005801E2">
        <w:rPr>
          <w:i/>
        </w:rPr>
        <w:t xml:space="preserve">Fighting war on the battlefield is the most stupid and primitive way of fighting a war. </w:t>
      </w:r>
      <w:r w:rsidR="00793DEF" w:rsidRPr="005801E2">
        <w:rPr>
          <w:i/>
        </w:rPr>
        <w:t>The highest art of warfare is not to fight at all</w:t>
      </w:r>
      <w:r w:rsidR="00FD3D90" w:rsidRPr="005801E2">
        <w:rPr>
          <w:i/>
        </w:rPr>
        <w:t>, but to subvert anything of value in your enemy’s country. Anything</w:t>
      </w:r>
      <w:r w:rsidR="00294E3C" w:rsidRPr="005801E2">
        <w:rPr>
          <w:i/>
        </w:rPr>
        <w:t>.</w:t>
      </w:r>
      <w:r w:rsidR="00FD3D90" w:rsidRPr="005801E2">
        <w:rPr>
          <w:i/>
        </w:rPr>
        <w:t xml:space="preserve"> Put white against black</w:t>
      </w:r>
      <w:r w:rsidR="00294E3C" w:rsidRPr="005801E2">
        <w:rPr>
          <w:i/>
        </w:rPr>
        <w:t>,</w:t>
      </w:r>
      <w:r w:rsidR="00FD3D90" w:rsidRPr="005801E2">
        <w:rPr>
          <w:i/>
        </w:rPr>
        <w:t xml:space="preserve"> old against young … wealthy against poor and so on, doesn’t matter, as long as it disturbs society, as long as it cuts the moral fiber of a nation, it’s good. And then you just take this country, when everything is subverted, and the country is disoriented and confused, when it is demoralized and destabilized, then the crisis will come.    </w:t>
      </w:r>
    </w:p>
    <w:p w14:paraId="48A72E46" w14:textId="77777777" w:rsidR="00FD3D90" w:rsidRPr="005801E2" w:rsidRDefault="00FD3D90" w:rsidP="008D027F"/>
    <w:p w14:paraId="50A6FD62" w14:textId="53F0C363" w:rsidR="00FD3D90" w:rsidRPr="005801E2" w:rsidRDefault="00FD3D90" w:rsidP="00CA1063">
      <w:pPr>
        <w:ind w:right="720"/>
      </w:pPr>
      <w:r w:rsidRPr="005801E2">
        <w:tab/>
      </w:r>
      <w:r w:rsidRPr="005801E2">
        <w:tab/>
      </w:r>
      <w:r w:rsidRPr="005801E2">
        <w:tab/>
      </w:r>
      <w:r w:rsidRPr="005801E2">
        <w:tab/>
        <w:t>Yuri Bezmenov, KGB defector, 1984</w:t>
      </w:r>
      <w:r w:rsidR="00E651D4" w:rsidRPr="005801E2">
        <w:t xml:space="preserve"> (</w:t>
      </w:r>
      <w:r w:rsidR="007B5D19" w:rsidRPr="005801E2">
        <w:t xml:space="preserve">see </w:t>
      </w:r>
      <w:r w:rsidR="00E651D4" w:rsidRPr="005801E2">
        <w:t>Ratner, 2018)</w:t>
      </w:r>
    </w:p>
    <w:p w14:paraId="31537D28" w14:textId="77777777" w:rsidR="00AB4F12" w:rsidRPr="005801E2" w:rsidRDefault="00AB4F12" w:rsidP="008D027F"/>
    <w:p w14:paraId="401A74BA" w14:textId="490AFB1D" w:rsidR="00294E3C" w:rsidRPr="005801E2" w:rsidRDefault="00AA5B3A" w:rsidP="008D027F">
      <w:r w:rsidRPr="005801E2">
        <w:tab/>
      </w:r>
      <w:r w:rsidR="00294E3C" w:rsidRPr="005801E2">
        <w:t xml:space="preserve">The </w:t>
      </w:r>
      <w:r w:rsidR="009E4D0D" w:rsidRPr="005801E2">
        <w:t xml:space="preserve">ostensible </w:t>
      </w:r>
      <w:r w:rsidR="0074610C" w:rsidRPr="005801E2">
        <w:t>“</w:t>
      </w:r>
      <w:r w:rsidR="003A462A" w:rsidRPr="005801E2">
        <w:t>peace</w:t>
      </w:r>
      <w:r w:rsidR="0074610C" w:rsidRPr="005801E2">
        <w:t>”</w:t>
      </w:r>
      <w:r w:rsidR="003A462A" w:rsidRPr="005801E2">
        <w:t xml:space="preserve"> </w:t>
      </w:r>
      <w:r w:rsidR="00294E3C" w:rsidRPr="005801E2">
        <w:t xml:space="preserve">between the United States and </w:t>
      </w:r>
      <w:r w:rsidR="003A462A" w:rsidRPr="005801E2">
        <w:t>Russia</w:t>
      </w:r>
      <w:r w:rsidR="003E1A2F" w:rsidRPr="005801E2">
        <w:t xml:space="preserve"> at the end of the 20th century</w:t>
      </w:r>
      <w:r w:rsidR="003A02B2">
        <w:t xml:space="preserve">, </w:t>
      </w:r>
      <w:r w:rsidR="004A3A20" w:rsidRPr="005801E2">
        <w:t>due to</w:t>
      </w:r>
      <w:r w:rsidR="00294E3C" w:rsidRPr="005801E2">
        <w:t xml:space="preserve"> the </w:t>
      </w:r>
      <w:r w:rsidR="003A462A" w:rsidRPr="005801E2">
        <w:t xml:space="preserve">Soviet Union’s </w:t>
      </w:r>
      <w:r w:rsidR="00294E3C" w:rsidRPr="005801E2">
        <w:t>dissolution in 1991</w:t>
      </w:r>
      <w:r w:rsidR="003A02B2">
        <w:t xml:space="preserve">, </w:t>
      </w:r>
      <w:r w:rsidR="003A462A" w:rsidRPr="005801E2">
        <w:t xml:space="preserve">was </w:t>
      </w:r>
      <w:r w:rsidR="003E1A2F" w:rsidRPr="005801E2">
        <w:t>short-lived</w:t>
      </w:r>
      <w:r w:rsidR="00324323" w:rsidRPr="005801E2">
        <w:t xml:space="preserve">. </w:t>
      </w:r>
      <w:r w:rsidR="00AE571F">
        <w:t>T</w:t>
      </w:r>
      <w:r w:rsidR="00324323" w:rsidRPr="005801E2">
        <w:t xml:space="preserve">he two countries are no longer </w:t>
      </w:r>
      <w:r w:rsidR="007B5D19" w:rsidRPr="005801E2">
        <w:t>threatening</w:t>
      </w:r>
      <w:r w:rsidR="00324323" w:rsidRPr="005801E2">
        <w:t xml:space="preserve"> </w:t>
      </w:r>
      <w:r w:rsidR="004C1F2D" w:rsidRPr="005801E2">
        <w:t xml:space="preserve">each other with </w:t>
      </w:r>
      <w:r w:rsidR="003E1A2F" w:rsidRPr="005801E2">
        <w:t>“mutually assured</w:t>
      </w:r>
      <w:r w:rsidR="00600184">
        <w:t xml:space="preserve"> destruction,</w:t>
      </w:r>
      <w:r w:rsidR="003E1A2F" w:rsidRPr="005801E2">
        <w:t xml:space="preserve">” </w:t>
      </w:r>
      <w:r w:rsidR="00AE571F">
        <w:t xml:space="preserve">but </w:t>
      </w:r>
      <w:r w:rsidR="00324323" w:rsidRPr="005801E2">
        <w:t xml:space="preserve">each country’s </w:t>
      </w:r>
      <w:r w:rsidR="003C0A66" w:rsidRPr="005801E2">
        <w:t xml:space="preserve">Cold War-era </w:t>
      </w:r>
      <w:r w:rsidR="00324323" w:rsidRPr="005801E2">
        <w:t xml:space="preserve">strategic intentions have </w:t>
      </w:r>
      <w:r w:rsidR="00AE571F">
        <w:t>endured</w:t>
      </w:r>
      <w:r w:rsidR="005975C2" w:rsidRPr="005801E2">
        <w:t xml:space="preserve">. According to scholars and U.S. government officials, Russia’s </w:t>
      </w:r>
      <w:r w:rsidR="00EA562D" w:rsidRPr="005801E2">
        <w:t xml:space="preserve">strategic </w:t>
      </w:r>
      <w:r w:rsidR="005975C2" w:rsidRPr="005801E2">
        <w:t>intentions include</w:t>
      </w:r>
      <w:r w:rsidR="006537C2" w:rsidRPr="005801E2">
        <w:t>:</w:t>
      </w:r>
      <w:r w:rsidR="00FC779D" w:rsidRPr="005801E2">
        <w:t xml:space="preserve"> </w:t>
      </w:r>
      <w:r w:rsidR="006537C2" w:rsidRPr="005801E2">
        <w:t xml:space="preserve">(a) </w:t>
      </w:r>
      <w:r w:rsidR="00FC779D" w:rsidRPr="005801E2">
        <w:t xml:space="preserve">reclaiming the country’s influence over former Soviet </w:t>
      </w:r>
      <w:r w:rsidR="000F36EA" w:rsidRPr="005801E2">
        <w:t>territories</w:t>
      </w:r>
      <w:r w:rsidR="006537C2" w:rsidRPr="005801E2">
        <w:t xml:space="preserve">; (b) </w:t>
      </w:r>
      <w:r w:rsidR="007B5D19" w:rsidRPr="005801E2">
        <w:t xml:space="preserve">undermining liberalism’s dominant </w:t>
      </w:r>
      <w:r w:rsidR="004A6F49" w:rsidRPr="005801E2">
        <w:t xml:space="preserve">international </w:t>
      </w:r>
      <w:r w:rsidR="007B5D19" w:rsidRPr="005801E2">
        <w:t xml:space="preserve">rules and norms; and </w:t>
      </w:r>
      <w:r w:rsidR="006537C2" w:rsidRPr="005801E2">
        <w:t xml:space="preserve">(c) </w:t>
      </w:r>
      <w:r w:rsidR="007B5D19" w:rsidRPr="005801E2">
        <w:t xml:space="preserve">regaining global recognition as a “great power” </w:t>
      </w:r>
      <w:r w:rsidR="00FC779D" w:rsidRPr="005801E2">
        <w:t xml:space="preserve">(Strategic Multilayer Assessment, 2019). </w:t>
      </w:r>
      <w:r w:rsidR="007E3C2C" w:rsidRPr="005801E2">
        <w:t xml:space="preserve">To achieve these objectives, </w:t>
      </w:r>
      <w:r w:rsidR="001072C4" w:rsidRPr="005801E2">
        <w:t xml:space="preserve">in the </w:t>
      </w:r>
      <w:r w:rsidR="00A56C6F" w:rsidRPr="005801E2">
        <w:t>mid-</w:t>
      </w:r>
      <w:r w:rsidR="001072C4" w:rsidRPr="005801E2">
        <w:t xml:space="preserve">2000s, </w:t>
      </w:r>
      <w:r w:rsidR="007E3C2C" w:rsidRPr="005801E2">
        <w:t xml:space="preserve">the Russian government </w:t>
      </w:r>
      <w:r w:rsidR="00EE5056" w:rsidRPr="005801E2">
        <w:t xml:space="preserve">began </w:t>
      </w:r>
      <w:r w:rsidR="00C75BED" w:rsidRPr="005801E2">
        <w:t>reinvigorating</w:t>
      </w:r>
      <w:r w:rsidR="007E3C2C" w:rsidRPr="005801E2">
        <w:t xml:space="preserve"> </w:t>
      </w:r>
      <w:r w:rsidR="006537C2" w:rsidRPr="005801E2">
        <w:t>its</w:t>
      </w:r>
      <w:r w:rsidR="007E3C2C" w:rsidRPr="005801E2">
        <w:t xml:space="preserve"> disinformation or “active measures” </w:t>
      </w:r>
      <w:r w:rsidR="00904DB3" w:rsidRPr="005801E2">
        <w:t xml:space="preserve">propaganda </w:t>
      </w:r>
      <w:r w:rsidR="007E3C2C" w:rsidRPr="005801E2">
        <w:t xml:space="preserve">apparatus, deploying it against </w:t>
      </w:r>
      <w:r w:rsidR="003C0A66" w:rsidRPr="005801E2">
        <w:t xml:space="preserve">bordering </w:t>
      </w:r>
      <w:r w:rsidR="007E3C2C" w:rsidRPr="005801E2">
        <w:t>countries</w:t>
      </w:r>
      <w:r w:rsidR="00EE5056" w:rsidRPr="005801E2">
        <w:t xml:space="preserve"> and throughout </w:t>
      </w:r>
      <w:r w:rsidR="00904DB3" w:rsidRPr="005801E2">
        <w:t xml:space="preserve">Eastern and </w:t>
      </w:r>
      <w:r w:rsidR="00EE5056" w:rsidRPr="005801E2">
        <w:t>Western Europe</w:t>
      </w:r>
      <w:r w:rsidR="007E3C2C" w:rsidRPr="005801E2">
        <w:t xml:space="preserve"> </w:t>
      </w:r>
      <w:r w:rsidR="003C0A66" w:rsidRPr="005801E2">
        <w:t xml:space="preserve">to undermine </w:t>
      </w:r>
      <w:r w:rsidR="008B6FFE">
        <w:t xml:space="preserve">or impact </w:t>
      </w:r>
      <w:r w:rsidR="003C0A66" w:rsidRPr="005801E2">
        <w:t>elections</w:t>
      </w:r>
      <w:r w:rsidR="00B40622" w:rsidRPr="005801E2">
        <w:t xml:space="preserve">, increase Russia’s sphere of influence, and </w:t>
      </w:r>
      <w:r w:rsidR="003C0A66" w:rsidRPr="005801E2">
        <w:t xml:space="preserve">facilitate </w:t>
      </w:r>
      <w:r w:rsidR="00A56C6F" w:rsidRPr="005801E2">
        <w:t xml:space="preserve">its </w:t>
      </w:r>
      <w:r w:rsidR="003C0A66" w:rsidRPr="005801E2">
        <w:t>territorial expansion</w:t>
      </w:r>
      <w:r w:rsidR="00C75BED" w:rsidRPr="005801E2">
        <w:t xml:space="preserve"> (Fedchenko, 2016)</w:t>
      </w:r>
      <w:r w:rsidR="00E376DC" w:rsidRPr="005801E2">
        <w:t>.</w:t>
      </w:r>
      <w:r w:rsidR="007E3C2C" w:rsidRPr="005801E2">
        <w:t xml:space="preserve"> </w:t>
      </w:r>
      <w:r w:rsidR="00905567" w:rsidRPr="005801E2">
        <w:t xml:space="preserve">In </w:t>
      </w:r>
      <w:r w:rsidR="00A56C6F" w:rsidRPr="005801E2">
        <w:t xml:space="preserve">2016, </w:t>
      </w:r>
      <w:r w:rsidR="00E4662D" w:rsidRPr="005801E2">
        <w:t>Russia</w:t>
      </w:r>
      <w:r w:rsidR="009E4D0D" w:rsidRPr="005801E2">
        <w:t>n officials</w:t>
      </w:r>
      <w:r w:rsidR="00E4662D" w:rsidRPr="005801E2">
        <w:t xml:space="preserve"> </w:t>
      </w:r>
      <w:r w:rsidR="00552C89" w:rsidRPr="005801E2">
        <w:t>intensified</w:t>
      </w:r>
      <w:r w:rsidR="00E4662D" w:rsidRPr="005801E2">
        <w:t xml:space="preserve"> </w:t>
      </w:r>
      <w:r w:rsidR="004473AE" w:rsidRPr="005801E2">
        <w:t xml:space="preserve">their </w:t>
      </w:r>
      <w:r w:rsidR="00EA562D" w:rsidRPr="005801E2">
        <w:t>disinformation</w:t>
      </w:r>
      <w:r w:rsidR="00E4662D" w:rsidRPr="005801E2">
        <w:t xml:space="preserve"> </w:t>
      </w:r>
      <w:r w:rsidR="009E4D0D" w:rsidRPr="005801E2">
        <w:t xml:space="preserve">activities </w:t>
      </w:r>
      <w:r w:rsidR="00552C89" w:rsidRPr="005801E2">
        <w:t xml:space="preserve">aimed </w:t>
      </w:r>
      <w:r w:rsidR="00E4662D" w:rsidRPr="005801E2">
        <w:t xml:space="preserve">at </w:t>
      </w:r>
      <w:r w:rsidR="007E3C2C" w:rsidRPr="005801E2">
        <w:t>the United States</w:t>
      </w:r>
      <w:r w:rsidR="007031EE" w:rsidRPr="005801E2">
        <w:t xml:space="preserve">, helping to elect </w:t>
      </w:r>
      <w:r w:rsidR="00EA562D" w:rsidRPr="005801E2">
        <w:t xml:space="preserve">president </w:t>
      </w:r>
      <w:r w:rsidR="007031EE" w:rsidRPr="005801E2">
        <w:t>Donald Trump</w:t>
      </w:r>
      <w:r w:rsidR="009E04CB" w:rsidRPr="005801E2">
        <w:t xml:space="preserve"> </w:t>
      </w:r>
      <w:r w:rsidR="00F233DF" w:rsidRPr="005801E2">
        <w:t xml:space="preserve">and </w:t>
      </w:r>
      <w:r w:rsidR="007031EE" w:rsidRPr="005801E2">
        <w:t xml:space="preserve">sparking </w:t>
      </w:r>
      <w:r w:rsidR="001072C4" w:rsidRPr="005801E2">
        <w:t xml:space="preserve">U.S. </w:t>
      </w:r>
      <w:r w:rsidR="007031EE" w:rsidRPr="005801E2">
        <w:t>social</w:t>
      </w:r>
      <w:r w:rsidR="00156916" w:rsidRPr="005801E2">
        <w:t xml:space="preserve"> and </w:t>
      </w:r>
      <w:r w:rsidR="007031EE" w:rsidRPr="005801E2">
        <w:t>political</w:t>
      </w:r>
      <w:r w:rsidR="00156916" w:rsidRPr="005801E2">
        <w:t xml:space="preserve"> </w:t>
      </w:r>
      <w:r w:rsidR="007031EE" w:rsidRPr="005801E2">
        <w:t>crises not seen since the 1960s</w:t>
      </w:r>
      <w:r w:rsidR="0091144F" w:rsidRPr="005801E2">
        <w:t xml:space="preserve"> (Ruck, Rice, Borycz, &amp; Bentley, 2019)</w:t>
      </w:r>
      <w:r w:rsidR="007031EE" w:rsidRPr="005801E2">
        <w:t>.</w:t>
      </w:r>
      <w:r w:rsidR="00E4662D" w:rsidRPr="005801E2">
        <w:t xml:space="preserve"> </w:t>
      </w:r>
      <w:r w:rsidR="009E4D0D" w:rsidRPr="005801E2">
        <w:t xml:space="preserve">President Trump </w:t>
      </w:r>
      <w:r w:rsidR="00C26C79" w:rsidRPr="005801E2">
        <w:t xml:space="preserve">inadvertently </w:t>
      </w:r>
      <w:r w:rsidR="009E4D0D" w:rsidRPr="005801E2">
        <w:t xml:space="preserve">acknowledged Russia’s </w:t>
      </w:r>
      <w:r w:rsidR="003D0F13" w:rsidRPr="005801E2">
        <w:t xml:space="preserve">successful </w:t>
      </w:r>
      <w:r w:rsidR="009E4D0D" w:rsidRPr="005801E2">
        <w:t xml:space="preserve">efforts, tweeting, “I had nothing to do with Russia helping me to get elected” (Gabbatt, 2019). </w:t>
      </w:r>
      <w:r w:rsidR="00084C0B" w:rsidRPr="005801E2">
        <w:t>N</w:t>
      </w:r>
      <w:r w:rsidR="007E3C2C" w:rsidRPr="005801E2">
        <w:t xml:space="preserve">early 30 years after the end of Cold War, the warnings of KGB defectors about the nature and </w:t>
      </w:r>
      <w:r w:rsidR="00E4662D" w:rsidRPr="005801E2">
        <w:t>efficacy</w:t>
      </w:r>
      <w:r w:rsidR="007E3C2C" w:rsidRPr="005801E2">
        <w:t xml:space="preserve"> of </w:t>
      </w:r>
      <w:r w:rsidR="00E4662D" w:rsidRPr="005801E2">
        <w:t xml:space="preserve">Russian </w:t>
      </w:r>
      <w:r w:rsidR="003E1A2F" w:rsidRPr="005801E2">
        <w:t>disinformation</w:t>
      </w:r>
      <w:r w:rsidR="007E3C2C" w:rsidRPr="005801E2">
        <w:t xml:space="preserve"> </w:t>
      </w:r>
      <w:r w:rsidR="00156A74" w:rsidRPr="005801E2">
        <w:t xml:space="preserve">(as in the epigraph above) </w:t>
      </w:r>
      <w:r w:rsidR="00600184">
        <w:t>are raising alarm bells all over the free world. As U.S. Senator Dianne Feinstein (Dem.-CA) warned, when speaking of the Russian campaign, “we’re talking about the beginning of cyberwarfare” (qtd. in Timberg, 2017, p. 2).</w:t>
      </w:r>
    </w:p>
    <w:p w14:paraId="419590E7" w14:textId="67F18D63" w:rsidR="00B21023" w:rsidRPr="005801E2" w:rsidRDefault="007031EE" w:rsidP="00D4222D">
      <w:r w:rsidRPr="005801E2">
        <w:tab/>
      </w:r>
      <w:r w:rsidR="008919CD" w:rsidRPr="005801E2">
        <w:t xml:space="preserve">The existence of </w:t>
      </w:r>
      <w:r w:rsidR="00720D19" w:rsidRPr="005801E2">
        <w:t>Russia</w:t>
      </w:r>
      <w:r w:rsidR="008919CD" w:rsidRPr="005801E2">
        <w:t>’s</w:t>
      </w:r>
      <w:r w:rsidR="00720D19" w:rsidRPr="005801E2">
        <w:t xml:space="preserve"> disinformation </w:t>
      </w:r>
      <w:r w:rsidR="008919CD" w:rsidRPr="005801E2">
        <w:t xml:space="preserve">apparatus </w:t>
      </w:r>
      <w:r w:rsidR="00720D19" w:rsidRPr="005801E2">
        <w:t>is n</w:t>
      </w:r>
      <w:r w:rsidR="00F25144" w:rsidRPr="005801E2">
        <w:t xml:space="preserve">ot </w:t>
      </w:r>
      <w:r w:rsidR="00866576" w:rsidRPr="005801E2">
        <w:t xml:space="preserve">a </w:t>
      </w:r>
      <w:r w:rsidR="00F25144" w:rsidRPr="005801E2">
        <w:t>conspiracy theory</w:t>
      </w:r>
      <w:r w:rsidR="00F6310F" w:rsidRPr="005801E2">
        <w:t xml:space="preserve">. </w:t>
      </w:r>
      <w:r w:rsidR="00F91702" w:rsidRPr="005801E2">
        <w:t>Its</w:t>
      </w:r>
      <w:r w:rsidR="00F6310F" w:rsidRPr="005801E2">
        <w:t xml:space="preserve"> </w:t>
      </w:r>
      <w:r w:rsidR="005809A4" w:rsidRPr="005801E2">
        <w:t>organizations</w:t>
      </w:r>
      <w:r w:rsidR="00F91702" w:rsidRPr="005801E2">
        <w:t xml:space="preserve">, actors, </w:t>
      </w:r>
      <w:r w:rsidR="00F139EF" w:rsidRPr="005801E2">
        <w:t xml:space="preserve">objectives, </w:t>
      </w:r>
      <w:r w:rsidR="00CE1F85" w:rsidRPr="005801E2">
        <w:t xml:space="preserve">and </w:t>
      </w:r>
      <w:r w:rsidR="00F91702" w:rsidRPr="005801E2">
        <w:t>methods</w:t>
      </w:r>
      <w:r w:rsidR="00CE1F85" w:rsidRPr="005801E2">
        <w:t xml:space="preserve"> </w:t>
      </w:r>
      <w:r w:rsidR="00F91702" w:rsidRPr="005801E2">
        <w:t xml:space="preserve">are </w:t>
      </w:r>
      <w:r w:rsidR="00866576" w:rsidRPr="005801E2">
        <w:t xml:space="preserve">extensively </w:t>
      </w:r>
      <w:r w:rsidR="00F25144" w:rsidRPr="005801E2">
        <w:t xml:space="preserve">documented in </w:t>
      </w:r>
      <w:r w:rsidR="00F91702" w:rsidRPr="005801E2">
        <w:t xml:space="preserve">multiple reports, including </w:t>
      </w:r>
      <w:r w:rsidR="00F64FA4" w:rsidRPr="005801E2">
        <w:t>those</w:t>
      </w:r>
      <w:r w:rsidR="00F91702" w:rsidRPr="005801E2">
        <w:t xml:space="preserve"> released </w:t>
      </w:r>
      <w:r w:rsidR="00F64FA4" w:rsidRPr="005801E2">
        <w:t>by (a) the U.S. Intelligence Community</w:t>
      </w:r>
      <w:r w:rsidR="00097581" w:rsidRPr="005801E2">
        <w:t xml:space="preserve"> (2017), </w:t>
      </w:r>
      <w:r w:rsidR="00F64FA4" w:rsidRPr="005801E2">
        <w:t>“Assessing Russian Activities and Intentions in Recent US Elections</w:t>
      </w:r>
      <w:r w:rsidR="002679BB">
        <w:t>”</w:t>
      </w:r>
      <w:r w:rsidR="00097581" w:rsidRPr="005801E2">
        <w:t>;</w:t>
      </w:r>
      <w:r w:rsidR="00F64FA4" w:rsidRPr="005801E2">
        <w:t xml:space="preserve"> (b) </w:t>
      </w:r>
      <w:r w:rsidR="00F91702" w:rsidRPr="005801E2">
        <w:t xml:space="preserve">the U.S. Senate Intelligence </w:t>
      </w:r>
      <w:r w:rsidR="00866576" w:rsidRPr="005801E2">
        <w:t>Committee</w:t>
      </w:r>
      <w:r w:rsidR="00097581" w:rsidRPr="005801E2">
        <w:t xml:space="preserve"> (2018), </w:t>
      </w:r>
      <w:r w:rsidR="00F91702" w:rsidRPr="005801E2">
        <w:t>“The IRA, Social Media and Political Polarization in the United States, 2012-2018” and “The Tactics &amp; Tropes of the Internet Research Agency”</w:t>
      </w:r>
      <w:r w:rsidR="002679BB">
        <w:t>;</w:t>
      </w:r>
      <w:r w:rsidR="00097581" w:rsidRPr="005801E2">
        <w:t xml:space="preserve"> </w:t>
      </w:r>
      <w:r w:rsidR="00F64FA4" w:rsidRPr="005801E2">
        <w:t xml:space="preserve">and (c) </w:t>
      </w:r>
      <w:r w:rsidR="00035D6C" w:rsidRPr="005801E2">
        <w:t xml:space="preserve">Special Counsel Robert S. Mueller’s </w:t>
      </w:r>
      <w:r w:rsidR="00453DB7" w:rsidRPr="005801E2">
        <w:t xml:space="preserve">(2019) </w:t>
      </w:r>
      <w:r w:rsidR="00035D6C" w:rsidRPr="005801E2">
        <w:t>investigation</w:t>
      </w:r>
      <w:r w:rsidR="00453DB7" w:rsidRPr="005801E2">
        <w:t xml:space="preserve">, </w:t>
      </w:r>
      <w:r w:rsidR="00035D6C" w:rsidRPr="005801E2">
        <w:t xml:space="preserve">“Report </w:t>
      </w:r>
      <w:r w:rsidR="000C7EE8" w:rsidRPr="005801E2">
        <w:t>o</w:t>
      </w:r>
      <w:r w:rsidR="00035D6C" w:rsidRPr="005801E2">
        <w:t xml:space="preserve">n </w:t>
      </w:r>
      <w:r w:rsidR="000C7EE8" w:rsidRPr="005801E2">
        <w:t>t</w:t>
      </w:r>
      <w:r w:rsidR="00035D6C" w:rsidRPr="005801E2">
        <w:t xml:space="preserve">he Investigation </w:t>
      </w:r>
      <w:r w:rsidR="000C7EE8" w:rsidRPr="005801E2">
        <w:t>i</w:t>
      </w:r>
      <w:r w:rsidR="00035D6C" w:rsidRPr="005801E2">
        <w:t xml:space="preserve">nto Russian Interference </w:t>
      </w:r>
      <w:r w:rsidR="000C7EE8" w:rsidRPr="005801E2">
        <w:t>i</w:t>
      </w:r>
      <w:r w:rsidR="00035D6C" w:rsidRPr="005801E2">
        <w:t xml:space="preserve">n </w:t>
      </w:r>
      <w:r w:rsidR="000C7EE8" w:rsidRPr="005801E2">
        <w:t>t</w:t>
      </w:r>
      <w:r w:rsidR="00035D6C" w:rsidRPr="005801E2">
        <w:t>he 2016 Presidential Election</w:t>
      </w:r>
      <w:r w:rsidR="00453DB7" w:rsidRPr="005801E2">
        <w:t>.</w:t>
      </w:r>
      <w:r w:rsidR="00866576" w:rsidRPr="005801E2">
        <w:t>”</w:t>
      </w:r>
      <w:r w:rsidR="00B23489" w:rsidRPr="005801E2">
        <w:t xml:space="preserve"> For </w:t>
      </w:r>
      <w:r w:rsidR="004A5261" w:rsidRPr="005801E2">
        <w:t>students of recent Russian history, the</w:t>
      </w:r>
      <w:r w:rsidR="00862638" w:rsidRPr="005801E2">
        <w:t xml:space="preserve"> findings of these</w:t>
      </w:r>
      <w:r w:rsidR="004A5261" w:rsidRPr="005801E2">
        <w:t xml:space="preserve"> </w:t>
      </w:r>
      <w:r w:rsidR="00B23489" w:rsidRPr="005801E2">
        <w:t xml:space="preserve">reports </w:t>
      </w:r>
      <w:r w:rsidR="005A46B9" w:rsidRPr="005801E2">
        <w:t>are</w:t>
      </w:r>
      <w:r w:rsidR="004A5261" w:rsidRPr="005801E2">
        <w:t xml:space="preserve"> </w:t>
      </w:r>
      <w:r w:rsidR="002679BB">
        <w:t>chilling</w:t>
      </w:r>
      <w:r w:rsidR="00AC140A">
        <w:t>:</w:t>
      </w:r>
      <w:r w:rsidR="00783EBD" w:rsidRPr="005801E2">
        <w:t xml:space="preserve"> </w:t>
      </w:r>
      <w:r w:rsidR="004A5261" w:rsidRPr="005801E2">
        <w:t>Russian</w:t>
      </w:r>
      <w:r w:rsidR="00B23489" w:rsidRPr="005801E2">
        <w:t xml:space="preserve"> officials</w:t>
      </w:r>
      <w:r w:rsidR="004A5261" w:rsidRPr="005801E2">
        <w:t xml:space="preserve"> have been playing a </w:t>
      </w:r>
      <w:r w:rsidR="00B23489" w:rsidRPr="005801E2">
        <w:t>“</w:t>
      </w:r>
      <w:r w:rsidR="004A5261" w:rsidRPr="005801E2">
        <w:t>long game</w:t>
      </w:r>
      <w:r w:rsidR="00B23489" w:rsidRPr="005801E2">
        <w:t>”</w:t>
      </w:r>
      <w:r w:rsidR="004A5261" w:rsidRPr="005801E2">
        <w:t xml:space="preserve"> </w:t>
      </w:r>
      <w:r w:rsidR="00F1717A" w:rsidRPr="005801E2">
        <w:t xml:space="preserve">against </w:t>
      </w:r>
      <w:r w:rsidR="00162883" w:rsidRPr="005801E2">
        <w:t>western democracies</w:t>
      </w:r>
      <w:r w:rsidR="00F1717A" w:rsidRPr="005801E2">
        <w:t xml:space="preserve"> </w:t>
      </w:r>
      <w:r w:rsidR="004A5261" w:rsidRPr="005801E2">
        <w:t xml:space="preserve">to </w:t>
      </w:r>
      <w:r w:rsidR="00267EE1" w:rsidRPr="005801E2">
        <w:t xml:space="preserve">sow social discontent and </w:t>
      </w:r>
      <w:r w:rsidR="004A5261" w:rsidRPr="005801E2">
        <w:t xml:space="preserve">destabilize </w:t>
      </w:r>
      <w:r w:rsidR="005A46B9" w:rsidRPr="005801E2">
        <w:t xml:space="preserve">political and economic </w:t>
      </w:r>
      <w:r w:rsidR="004A5261" w:rsidRPr="005801E2">
        <w:t>institutions.</w:t>
      </w:r>
      <w:r w:rsidR="00C9055B" w:rsidRPr="005801E2">
        <w:t xml:space="preserve"> </w:t>
      </w:r>
      <w:r w:rsidR="008F1ED6" w:rsidRPr="005801E2">
        <w:t xml:space="preserve">As </w:t>
      </w:r>
      <w:r w:rsidR="005A46B9" w:rsidRPr="005801E2">
        <w:t xml:space="preserve">extensively </w:t>
      </w:r>
      <w:r w:rsidR="008F1ED6" w:rsidRPr="005801E2">
        <w:t xml:space="preserve">detailed in a </w:t>
      </w:r>
      <w:r w:rsidR="008F1ED6" w:rsidRPr="005801E2">
        <w:rPr>
          <w:i/>
        </w:rPr>
        <w:t>New York Times</w:t>
      </w:r>
      <w:r w:rsidR="008F1ED6" w:rsidRPr="005801E2">
        <w:t xml:space="preserve"> three-part video series (Ellick &amp; Westbrook, 2018), c</w:t>
      </w:r>
      <w:r w:rsidR="00C9055B" w:rsidRPr="005801E2">
        <w:t xml:space="preserve">ontinuity between </w:t>
      </w:r>
      <w:r w:rsidR="008476F8" w:rsidRPr="005801E2">
        <w:t>former</w:t>
      </w:r>
      <w:r w:rsidR="00C9055B" w:rsidRPr="005801E2">
        <w:t xml:space="preserve"> Soviet and recent Russian </w:t>
      </w:r>
      <w:r w:rsidR="00497DA9" w:rsidRPr="005801E2">
        <w:t>disinformation</w:t>
      </w:r>
      <w:r w:rsidR="005A46B9" w:rsidRPr="005801E2">
        <w:t xml:space="preserve"> activity </w:t>
      </w:r>
      <w:r w:rsidR="00C9055B" w:rsidRPr="005801E2">
        <w:t>is striking</w:t>
      </w:r>
      <w:r w:rsidR="00DA3DF2" w:rsidRPr="005801E2">
        <w:t xml:space="preserve"> (see also Michael Isikoff’s (2019) investigation of </w:t>
      </w:r>
      <w:r w:rsidR="00872CEC" w:rsidRPr="005801E2">
        <w:t xml:space="preserve">the </w:t>
      </w:r>
      <w:r w:rsidR="00DA3DF2" w:rsidRPr="005801E2">
        <w:t xml:space="preserve">Russian origins of the </w:t>
      </w:r>
      <w:r w:rsidR="006621AC" w:rsidRPr="005801E2">
        <w:t>“</w:t>
      </w:r>
      <w:r w:rsidR="00DA3DF2" w:rsidRPr="005801E2">
        <w:t>Seth Rich conspiracy theory</w:t>
      </w:r>
      <w:r w:rsidR="006621AC" w:rsidRPr="005801E2">
        <w:t>”</w:t>
      </w:r>
      <w:r w:rsidR="00DA3DF2" w:rsidRPr="005801E2">
        <w:t>)</w:t>
      </w:r>
      <w:r w:rsidR="00C9055B" w:rsidRPr="005801E2">
        <w:t xml:space="preserve">. </w:t>
      </w:r>
    </w:p>
    <w:p w14:paraId="4AF881B8" w14:textId="598C9017" w:rsidR="0009664E" w:rsidRPr="005801E2" w:rsidRDefault="00B21023" w:rsidP="00D4222D">
      <w:r w:rsidRPr="005801E2">
        <w:lastRenderedPageBreak/>
        <w:tab/>
      </w:r>
      <w:r w:rsidR="00497DA9" w:rsidRPr="005801E2">
        <w:t>However</w:t>
      </w:r>
      <w:r w:rsidR="004B19B8" w:rsidRPr="005801E2">
        <w:t xml:space="preserve">, </w:t>
      </w:r>
      <w:r w:rsidR="000318C7" w:rsidRPr="005801E2">
        <w:t>Russia</w:t>
      </w:r>
      <w:r w:rsidR="00497DA9" w:rsidRPr="005801E2">
        <w:t xml:space="preserve">n </w:t>
      </w:r>
      <w:r w:rsidR="004B19B8" w:rsidRPr="005801E2">
        <w:t>disinformation operate</w:t>
      </w:r>
      <w:r w:rsidR="00497DA9" w:rsidRPr="005801E2">
        <w:t>s</w:t>
      </w:r>
      <w:r w:rsidR="004B19B8" w:rsidRPr="005801E2">
        <w:t xml:space="preserve"> </w:t>
      </w:r>
      <w:r w:rsidR="00497DA9" w:rsidRPr="005801E2">
        <w:t xml:space="preserve">today </w:t>
      </w:r>
      <w:r w:rsidR="004B19B8" w:rsidRPr="005801E2">
        <w:t>in a technological</w:t>
      </w:r>
      <w:r w:rsidR="003A02B2">
        <w:t xml:space="preserve"> and cultural</w:t>
      </w:r>
      <w:r w:rsidR="004B19B8" w:rsidRPr="005801E2">
        <w:t xml:space="preserve"> </w:t>
      </w:r>
      <w:r w:rsidR="00522A61" w:rsidRPr="005801E2">
        <w:t>environment</w:t>
      </w:r>
      <w:r w:rsidR="003A02B2">
        <w:t xml:space="preserve"> far more complex than was experienced during the Cold War</w:t>
      </w:r>
      <w:r w:rsidR="004B19B8" w:rsidRPr="005801E2">
        <w:t xml:space="preserve">. </w:t>
      </w:r>
      <w:r w:rsidR="008F1ED6" w:rsidRPr="005801E2">
        <w:t xml:space="preserve">For example, </w:t>
      </w:r>
      <w:r w:rsidR="006D7CED" w:rsidRPr="005801E2">
        <w:t xml:space="preserve">in 1983, </w:t>
      </w:r>
      <w:r w:rsidR="004B19B8" w:rsidRPr="005801E2">
        <w:t xml:space="preserve">the Soviet Union’s </w:t>
      </w:r>
      <w:r w:rsidR="00FE64F5" w:rsidRPr="005801E2">
        <w:t>false</w:t>
      </w:r>
      <w:r w:rsidR="004B19B8" w:rsidRPr="005801E2">
        <w:t xml:space="preserve"> news story</w:t>
      </w:r>
      <w:r w:rsidR="00A9379D" w:rsidRPr="005801E2">
        <w:t xml:space="preserve"> </w:t>
      </w:r>
      <w:r w:rsidR="004B19B8" w:rsidRPr="005801E2">
        <w:t xml:space="preserve">linking the </w:t>
      </w:r>
      <w:r w:rsidR="008F1ED6" w:rsidRPr="005801E2">
        <w:t xml:space="preserve">development of the </w:t>
      </w:r>
      <w:r w:rsidR="000318C7" w:rsidRPr="005801E2">
        <w:t>AIDS</w:t>
      </w:r>
      <w:r w:rsidR="004B19B8" w:rsidRPr="005801E2">
        <w:t xml:space="preserve"> virus to a U.S. </w:t>
      </w:r>
      <w:r w:rsidR="00FE64F5" w:rsidRPr="005801E2">
        <w:t>Army</w:t>
      </w:r>
      <w:r w:rsidR="004B19B8" w:rsidRPr="005801E2">
        <w:t xml:space="preserve"> research facility </w:t>
      </w:r>
      <w:r w:rsidR="00A9379D" w:rsidRPr="005801E2">
        <w:t xml:space="preserve">(“Operation INFEKTION”) </w:t>
      </w:r>
      <w:r w:rsidR="004B19B8" w:rsidRPr="005801E2">
        <w:t xml:space="preserve">took </w:t>
      </w:r>
      <w:r w:rsidR="00F93C23" w:rsidRPr="005801E2">
        <w:t xml:space="preserve">several </w:t>
      </w:r>
      <w:r w:rsidR="004B19B8" w:rsidRPr="005801E2">
        <w:t xml:space="preserve">years to propagate </w:t>
      </w:r>
      <w:r w:rsidR="005E736E" w:rsidRPr="005801E2">
        <w:t xml:space="preserve">worldwide </w:t>
      </w:r>
      <w:r w:rsidR="00A9379D" w:rsidRPr="005801E2">
        <w:t xml:space="preserve">as it passed through </w:t>
      </w:r>
      <w:r w:rsidR="00F93C23" w:rsidRPr="005801E2">
        <w:t xml:space="preserve">multiple </w:t>
      </w:r>
      <w:r w:rsidR="00E11B8A" w:rsidRPr="005801E2">
        <w:t xml:space="preserve">levels of </w:t>
      </w:r>
      <w:r w:rsidR="00A9379D" w:rsidRPr="005801E2">
        <w:t>media gatekeepers</w:t>
      </w:r>
      <w:r w:rsidR="008F1ED6" w:rsidRPr="005801E2">
        <w:t>.</w:t>
      </w:r>
      <w:r w:rsidR="000318C7" w:rsidRPr="005801E2">
        <w:t xml:space="preserve"> U.S. government investigators </w:t>
      </w:r>
      <w:r w:rsidR="00C054CD" w:rsidRPr="005801E2">
        <w:t xml:space="preserve">(the </w:t>
      </w:r>
      <w:r w:rsidR="005E68F6" w:rsidRPr="005801E2">
        <w:t xml:space="preserve">State Department’s </w:t>
      </w:r>
      <w:r w:rsidR="00C054CD" w:rsidRPr="005801E2">
        <w:t xml:space="preserve">Active Measures Working Group) </w:t>
      </w:r>
      <w:r w:rsidR="004D142F" w:rsidRPr="005801E2">
        <w:t xml:space="preserve">were </w:t>
      </w:r>
      <w:r w:rsidR="00F877FA" w:rsidRPr="005801E2">
        <w:t xml:space="preserve">eventually </w:t>
      </w:r>
      <w:r w:rsidR="004D142F" w:rsidRPr="005801E2">
        <w:t>able to</w:t>
      </w:r>
      <w:r w:rsidR="000318C7" w:rsidRPr="005801E2">
        <w:t xml:space="preserve"> identify evidence of </w:t>
      </w:r>
      <w:r w:rsidR="002554B7">
        <w:t xml:space="preserve">the </w:t>
      </w:r>
      <w:r w:rsidR="002554B7" w:rsidRPr="005801E2">
        <w:t xml:space="preserve">Soviet Union’s </w:t>
      </w:r>
      <w:r w:rsidR="008F1ED6" w:rsidRPr="005801E2">
        <w:t>hand in the</w:t>
      </w:r>
      <w:r w:rsidR="000318C7" w:rsidRPr="005801E2">
        <w:t xml:space="preserve"> </w:t>
      </w:r>
      <w:r w:rsidR="00E11B8A" w:rsidRPr="005801E2">
        <w:t xml:space="preserve">original </w:t>
      </w:r>
      <w:r w:rsidR="008F1ED6" w:rsidRPr="005801E2">
        <w:t>story</w:t>
      </w:r>
      <w:r w:rsidR="002679BB">
        <w:t xml:space="preserve"> by flagging</w:t>
      </w:r>
      <w:r w:rsidR="001816BC" w:rsidRPr="005801E2">
        <w:t xml:space="preserve"> </w:t>
      </w:r>
      <w:r w:rsidR="003A02B2">
        <w:t xml:space="preserve">basic </w:t>
      </w:r>
      <w:r w:rsidR="008F1ED6" w:rsidRPr="005801E2">
        <w:t>grammar mistakes</w:t>
      </w:r>
      <w:r w:rsidR="002679BB">
        <w:t>, which</w:t>
      </w:r>
      <w:r w:rsidR="008F1ED6" w:rsidRPr="005801E2">
        <w:t xml:space="preserve"> pointed to</w:t>
      </w:r>
      <w:r w:rsidR="00D4222D" w:rsidRPr="005801E2">
        <w:t xml:space="preserve"> the involvement of </w:t>
      </w:r>
      <w:r w:rsidR="002554B7" w:rsidRPr="002554B7">
        <w:t xml:space="preserve">Soviet </w:t>
      </w:r>
      <w:r w:rsidR="00D4222D" w:rsidRPr="005801E2">
        <w:t>authors</w:t>
      </w:r>
      <w:r w:rsidR="000318C7" w:rsidRPr="005801E2">
        <w:t>.</w:t>
      </w:r>
      <w:r w:rsidR="00D4222D" w:rsidRPr="005801E2">
        <w:t xml:space="preserve"> </w:t>
      </w:r>
      <w:r w:rsidR="00F93C23" w:rsidRPr="005801E2">
        <w:t>T</w:t>
      </w:r>
      <w:r w:rsidR="002419DB" w:rsidRPr="005801E2">
        <w:t>he text itself reveal</w:t>
      </w:r>
      <w:r w:rsidR="00D4222D" w:rsidRPr="005801E2">
        <w:t xml:space="preserve">ed vital clues </w:t>
      </w:r>
      <w:r w:rsidR="004D142F" w:rsidRPr="005801E2">
        <w:t xml:space="preserve">as </w:t>
      </w:r>
      <w:r w:rsidR="00D4222D" w:rsidRPr="005801E2">
        <w:t xml:space="preserve">to </w:t>
      </w:r>
      <w:r w:rsidR="006F2E22" w:rsidRPr="005801E2">
        <w:t>the story’s</w:t>
      </w:r>
      <w:r w:rsidR="00D4222D" w:rsidRPr="005801E2">
        <w:t xml:space="preserve"> origin</w:t>
      </w:r>
      <w:r w:rsidR="00E34882" w:rsidRPr="005801E2">
        <w:t xml:space="preserve"> and intention</w:t>
      </w:r>
      <w:r w:rsidR="002419DB" w:rsidRPr="005801E2">
        <w:t>.</w:t>
      </w:r>
      <w:r w:rsidR="00D4222D" w:rsidRPr="005801E2">
        <w:t xml:space="preserve"> </w:t>
      </w:r>
      <w:r w:rsidR="004D142F" w:rsidRPr="005801E2">
        <w:t>This f</w:t>
      </w:r>
      <w:r w:rsidR="002419DB" w:rsidRPr="005801E2">
        <w:t xml:space="preserve">orensic evidence led to a confrontation between </w:t>
      </w:r>
      <w:r w:rsidR="00D4222D" w:rsidRPr="005801E2">
        <w:t>U.S. Secretary of</w:t>
      </w:r>
      <w:r w:rsidR="002419DB" w:rsidRPr="005801E2">
        <w:t xml:space="preserve"> State </w:t>
      </w:r>
      <w:r w:rsidR="00D4222D" w:rsidRPr="005801E2">
        <w:t xml:space="preserve">George </w:t>
      </w:r>
      <w:r w:rsidR="002419DB" w:rsidRPr="005801E2">
        <w:t xml:space="preserve">Schultz and </w:t>
      </w:r>
      <w:r w:rsidR="0009664E" w:rsidRPr="005801E2">
        <w:t>Soviet</w:t>
      </w:r>
      <w:r w:rsidR="00D4222D" w:rsidRPr="005801E2">
        <w:t xml:space="preserve"> officials</w:t>
      </w:r>
      <w:r w:rsidR="0009664E" w:rsidRPr="005801E2">
        <w:t xml:space="preserve">, resulting in </w:t>
      </w:r>
      <w:r w:rsidR="00D4222D" w:rsidRPr="005801E2">
        <w:t>Soviet President Mikhail Gorbachev’s apology</w:t>
      </w:r>
      <w:r w:rsidR="0009664E" w:rsidRPr="005801E2">
        <w:t xml:space="preserve"> to </w:t>
      </w:r>
      <w:r w:rsidR="00D4222D" w:rsidRPr="005801E2">
        <w:t xml:space="preserve">U.S. </w:t>
      </w:r>
      <w:r w:rsidR="0009664E" w:rsidRPr="005801E2">
        <w:t xml:space="preserve">President </w:t>
      </w:r>
      <w:r w:rsidR="00D4222D" w:rsidRPr="005801E2">
        <w:t xml:space="preserve">Ronald </w:t>
      </w:r>
      <w:r w:rsidR="0009664E" w:rsidRPr="005801E2">
        <w:t>Reagan</w:t>
      </w:r>
      <w:r w:rsidR="006F7087" w:rsidRPr="005801E2">
        <w:t xml:space="preserve"> and </w:t>
      </w:r>
      <w:r w:rsidR="00390A45" w:rsidRPr="005801E2">
        <w:t xml:space="preserve">a </w:t>
      </w:r>
      <w:r w:rsidR="0009664E" w:rsidRPr="005801E2">
        <w:t xml:space="preserve">pledge to cease </w:t>
      </w:r>
      <w:r w:rsidR="00D4222D" w:rsidRPr="005801E2">
        <w:t xml:space="preserve">further </w:t>
      </w:r>
      <w:r w:rsidR="0009664E" w:rsidRPr="005801E2">
        <w:t xml:space="preserve">promotion of the false </w:t>
      </w:r>
      <w:r w:rsidR="007206C0" w:rsidRPr="005801E2">
        <w:t>narrative</w:t>
      </w:r>
      <w:r w:rsidR="004D142F" w:rsidRPr="005801E2">
        <w:t xml:space="preserve"> (Ellick &amp; Westbrook, 2018)</w:t>
      </w:r>
      <w:r w:rsidR="0009664E" w:rsidRPr="005801E2">
        <w:t xml:space="preserve">. </w:t>
      </w:r>
      <w:r w:rsidR="00D4222D" w:rsidRPr="005801E2">
        <w:t>By contrast, t</w:t>
      </w:r>
      <w:r w:rsidR="008F1ED6" w:rsidRPr="005801E2">
        <w:t xml:space="preserve">oday’s </w:t>
      </w:r>
      <w:r w:rsidR="00390A45" w:rsidRPr="005801E2">
        <w:t>false stories</w:t>
      </w:r>
      <w:r w:rsidR="00D46B83" w:rsidRPr="005801E2">
        <w:t xml:space="preserve"> </w:t>
      </w:r>
      <w:r w:rsidR="00390A45" w:rsidRPr="005801E2">
        <w:t xml:space="preserve">and </w:t>
      </w:r>
      <w:r w:rsidR="00D11E02" w:rsidRPr="005801E2">
        <w:t xml:space="preserve">fragments of </w:t>
      </w:r>
      <w:r w:rsidR="00D4222D" w:rsidRPr="005801E2">
        <w:t xml:space="preserve">disinformation </w:t>
      </w:r>
      <w:r w:rsidR="00965095" w:rsidRPr="005801E2">
        <w:t xml:space="preserve">(i.e., tweets, memes, </w:t>
      </w:r>
      <w:r w:rsidR="00390308">
        <w:t xml:space="preserve">posts, </w:t>
      </w:r>
      <w:r w:rsidR="00965095" w:rsidRPr="005801E2">
        <w:t>comments</w:t>
      </w:r>
      <w:r w:rsidR="00DD6CC2">
        <w:t xml:space="preserve">, </w:t>
      </w:r>
      <w:r w:rsidR="002679BB">
        <w:t xml:space="preserve">rumor bombs, </w:t>
      </w:r>
      <w:r w:rsidR="00DD6CC2">
        <w:t>etc.</w:t>
      </w:r>
      <w:r w:rsidR="00965095" w:rsidRPr="005801E2">
        <w:t xml:space="preserve">) </w:t>
      </w:r>
      <w:r w:rsidR="00D4222D" w:rsidRPr="005801E2">
        <w:t>contai</w:t>
      </w:r>
      <w:r w:rsidR="00D11E02" w:rsidRPr="005801E2">
        <w:t>n</w:t>
      </w:r>
      <w:r w:rsidR="00D4222D" w:rsidRPr="005801E2">
        <w:t xml:space="preserve"> few clues </w:t>
      </w:r>
      <w:r w:rsidR="004D142F" w:rsidRPr="005801E2">
        <w:t>concerning</w:t>
      </w:r>
      <w:r w:rsidR="00D4222D" w:rsidRPr="005801E2">
        <w:t xml:space="preserve"> </w:t>
      </w:r>
      <w:r w:rsidR="00D11E02" w:rsidRPr="005801E2">
        <w:t>their</w:t>
      </w:r>
      <w:r w:rsidR="00D4222D" w:rsidRPr="005801E2">
        <w:t xml:space="preserve"> origin and</w:t>
      </w:r>
      <w:r w:rsidR="008F1ED6" w:rsidRPr="005801E2">
        <w:t xml:space="preserve"> can spread </w:t>
      </w:r>
      <w:r w:rsidR="00D4222D" w:rsidRPr="005801E2">
        <w:t xml:space="preserve">virtually unimpeded </w:t>
      </w:r>
      <w:r w:rsidR="008F1ED6" w:rsidRPr="005801E2">
        <w:t>among international audiences</w:t>
      </w:r>
      <w:r w:rsidR="00965095" w:rsidRPr="005801E2">
        <w:t xml:space="preserve"> </w:t>
      </w:r>
      <w:r w:rsidR="008F1ED6" w:rsidRPr="005801E2">
        <w:t>in minutes.</w:t>
      </w:r>
      <w:r w:rsidR="00F93C23" w:rsidRPr="005801E2">
        <w:t xml:space="preserve"> The disintermediation of news and information wrought by the Internet and social media technology allows Russian </w:t>
      </w:r>
      <w:r w:rsidR="00AA5503" w:rsidRPr="005801E2">
        <w:t xml:space="preserve">disinformation </w:t>
      </w:r>
      <w:r w:rsidR="00F93C23" w:rsidRPr="005801E2">
        <w:t>to reach U.S. audiences directly</w:t>
      </w:r>
      <w:r w:rsidR="00390308">
        <w:t xml:space="preserve">. </w:t>
      </w:r>
      <w:r w:rsidR="003A02B2">
        <w:t>In fact, a</w:t>
      </w:r>
      <w:r w:rsidR="00965095" w:rsidRPr="005801E2">
        <w:t>n estimated 150 million Americans were exposed to Russian disinformation on Facebook</w:t>
      </w:r>
      <w:r w:rsidR="00D30FD5" w:rsidRPr="005801E2">
        <w:t xml:space="preserve"> and Instagram</w:t>
      </w:r>
      <w:r w:rsidR="00965095" w:rsidRPr="005801E2">
        <w:t xml:space="preserve"> </w:t>
      </w:r>
      <w:r w:rsidR="00AB3C75">
        <w:t xml:space="preserve">alone </w:t>
      </w:r>
      <w:r w:rsidR="00965095" w:rsidRPr="005801E2">
        <w:t>in the run</w:t>
      </w:r>
      <w:r w:rsidR="00F84D27" w:rsidRPr="005801E2">
        <w:t>-</w:t>
      </w:r>
      <w:r w:rsidR="00965095" w:rsidRPr="005801E2">
        <w:t>up to the 2016 presidential election (Ackerman, 2017)</w:t>
      </w:r>
      <w:r w:rsidR="008D51F7">
        <w:t>.</w:t>
      </w:r>
      <w:r w:rsidR="009003A5">
        <w:t xml:space="preserve"> While t</w:t>
      </w:r>
      <w:r w:rsidR="002679BB">
        <w:t xml:space="preserve">his “post-truth” media ecology (see Harsin, 2018) has evolved </w:t>
      </w:r>
      <w:r w:rsidR="009003A5">
        <w:t xml:space="preserve">over the past two decades (see Gerbaudo, 2017), it has now reached </w:t>
      </w:r>
      <w:r w:rsidR="002679BB">
        <w:t>the terrifying point where, during the 2016 presidential election season, “the top fake election news stories generated more total engagement on Facebook than to</w:t>
      </w:r>
      <w:r w:rsidR="00AB3C75">
        <w:t xml:space="preserve">p election stories from 19 major news outlets combined” (Silverman, 2016). </w:t>
      </w:r>
      <w:ins w:id="1" w:author="Microsoft Office User" w:date="2019-09-26T10:15:00Z">
        <w:r w:rsidR="008D51F7">
          <w:t xml:space="preserve">Russian </w:t>
        </w:r>
      </w:ins>
      <w:ins w:id="2" w:author="Microsoft Office User" w:date="2019-09-26T10:16:00Z">
        <w:r w:rsidR="008D51F7">
          <w:t xml:space="preserve">online </w:t>
        </w:r>
      </w:ins>
      <w:ins w:id="3" w:author="Microsoft Office User" w:date="2019-09-26T10:15:00Z">
        <w:r w:rsidR="008D51F7">
          <w:t>interference continues</w:t>
        </w:r>
      </w:ins>
      <w:ins w:id="4" w:author="Microsoft Office User" w:date="2019-09-26T10:17:00Z">
        <w:r w:rsidR="00817920">
          <w:t xml:space="preserve"> to this day</w:t>
        </w:r>
      </w:ins>
      <w:ins w:id="5" w:author="Microsoft Office User" w:date="2019-09-26T10:15:00Z">
        <w:r w:rsidR="008D51F7">
          <w:t xml:space="preserve"> despite </w:t>
        </w:r>
      </w:ins>
      <w:ins w:id="6" w:author="Microsoft Office User" w:date="2019-09-26T10:19:00Z">
        <w:r w:rsidR="00EE1766">
          <w:t xml:space="preserve">corporate </w:t>
        </w:r>
      </w:ins>
      <w:ins w:id="7" w:author="Microsoft Office User" w:date="2019-09-26T10:16:00Z">
        <w:r w:rsidR="008D51F7">
          <w:t xml:space="preserve">efforts to identify and contain it </w:t>
        </w:r>
      </w:ins>
      <w:ins w:id="8" w:author="Microsoft Office User" w:date="2019-09-26T10:15:00Z">
        <w:r w:rsidR="008D51F7">
          <w:t>(</w:t>
        </w:r>
        <w:r w:rsidR="008D51F7" w:rsidRPr="008D51F7">
          <w:fldChar w:fldCharType="begin"/>
        </w:r>
        <w:r w:rsidR="008D51F7" w:rsidRPr="008D51F7">
          <w:instrText xml:space="preserve"> HYPERLINK "https://www.washingtonpost.com/people/craig-timberg/" </w:instrText>
        </w:r>
        <w:r w:rsidR="008D51F7" w:rsidRPr="008D51F7">
          <w:fldChar w:fldCharType="separate"/>
        </w:r>
        <w:r w:rsidR="008D51F7" w:rsidRPr="008D51F7">
          <w:rPr>
            <w:color w:val="0000FF"/>
            <w:u w:val="single"/>
          </w:rPr>
          <w:t>Timberg</w:t>
        </w:r>
        <w:r w:rsidR="008D51F7" w:rsidRPr="008D51F7">
          <w:fldChar w:fldCharType="end"/>
        </w:r>
        <w:r w:rsidR="008D51F7">
          <w:t>, 2019)</w:t>
        </w:r>
      </w:ins>
      <w:ins w:id="9" w:author="Microsoft Office User" w:date="2019-09-26T10:18:00Z">
        <w:r w:rsidR="00817920">
          <w:t>. G</w:t>
        </w:r>
      </w:ins>
      <w:ins w:id="10" w:author="Microsoft Office User" w:date="2019-09-26T10:17:00Z">
        <w:r w:rsidR="00817920">
          <w:t>overnments worldwide are adopting similar tactics</w:t>
        </w:r>
      </w:ins>
      <w:ins w:id="11" w:author="Microsoft Office User" w:date="2019-09-26T10:18:00Z">
        <w:r w:rsidR="00817920">
          <w:t xml:space="preserve"> to </w:t>
        </w:r>
      </w:ins>
      <w:ins w:id="12" w:author="Microsoft Office User" w:date="2019-09-26T10:19:00Z">
        <w:r w:rsidR="00817920">
          <w:t>“d</w:t>
        </w:r>
        <w:r w:rsidR="00817920" w:rsidRPr="00817920">
          <w:t>iscredit political opponents, bury opposing views and interfere in foreign affairs</w:t>
        </w:r>
        <w:r w:rsidR="00817920">
          <w:t>” (</w:t>
        </w:r>
        <w:r w:rsidR="00817920" w:rsidRPr="00817920">
          <w:t xml:space="preserve">Alba </w:t>
        </w:r>
        <w:r w:rsidR="00817920">
          <w:t xml:space="preserve">&amp; </w:t>
        </w:r>
        <w:r w:rsidR="00817920" w:rsidRPr="00817920">
          <w:t>Satariano</w:t>
        </w:r>
        <w:r w:rsidR="00817920">
          <w:t xml:space="preserve">, 2019). </w:t>
        </w:r>
      </w:ins>
    </w:p>
    <w:p w14:paraId="3A954364" w14:textId="07120876" w:rsidR="0083506C" w:rsidRPr="005801E2" w:rsidRDefault="0009664E" w:rsidP="008D027F">
      <w:r w:rsidRPr="005801E2">
        <w:tab/>
      </w:r>
      <w:r w:rsidR="00036E5A" w:rsidRPr="005801E2">
        <w:t>In addition to technological shifts</w:t>
      </w:r>
      <w:r w:rsidR="00CB59E2" w:rsidRPr="005801E2">
        <w:t>,</w:t>
      </w:r>
      <w:r w:rsidR="00155975" w:rsidRPr="005801E2">
        <w:t xml:space="preserve"> </w:t>
      </w:r>
      <w:r w:rsidR="0032308F" w:rsidRPr="005801E2">
        <w:t>in the aftermath</w:t>
      </w:r>
      <w:r w:rsidR="00155975" w:rsidRPr="005801E2">
        <w:t xml:space="preserve"> </w:t>
      </w:r>
      <w:r w:rsidR="003A02B2">
        <w:t xml:space="preserve">of </w:t>
      </w:r>
      <w:r w:rsidR="00155975" w:rsidRPr="005801E2">
        <w:t>the Cold War</w:t>
      </w:r>
      <w:r w:rsidR="00036E5A" w:rsidRPr="005801E2">
        <w:t xml:space="preserve">, </w:t>
      </w:r>
      <w:r w:rsidR="001376E8" w:rsidRPr="005801E2">
        <w:t xml:space="preserve">public opinion </w:t>
      </w:r>
      <w:r w:rsidR="008D3A91" w:rsidRPr="005801E2">
        <w:t>concerning</w:t>
      </w:r>
      <w:r w:rsidR="001376E8" w:rsidRPr="005801E2">
        <w:t xml:space="preserve"> the</w:t>
      </w:r>
      <w:r w:rsidR="00036E5A" w:rsidRPr="005801E2">
        <w:t xml:space="preserve"> </w:t>
      </w:r>
      <w:r w:rsidR="000F5BF6" w:rsidRPr="005801E2">
        <w:t>U.S.</w:t>
      </w:r>
      <w:r w:rsidR="001376E8" w:rsidRPr="005801E2">
        <w:t xml:space="preserve"> government’s </w:t>
      </w:r>
      <w:r w:rsidR="00036E5A" w:rsidRPr="005801E2">
        <w:t xml:space="preserve">role as </w:t>
      </w:r>
      <w:r w:rsidR="009946D6" w:rsidRPr="005801E2">
        <w:t>a</w:t>
      </w:r>
      <w:r w:rsidR="004F7C63" w:rsidRPr="005801E2">
        <w:t xml:space="preserve"> champion of human rights and</w:t>
      </w:r>
      <w:r w:rsidR="009946D6" w:rsidRPr="005801E2">
        <w:t xml:space="preserve"> </w:t>
      </w:r>
      <w:r w:rsidR="001376E8" w:rsidRPr="005801E2">
        <w:t xml:space="preserve">a </w:t>
      </w:r>
      <w:r w:rsidR="009946D6" w:rsidRPr="005801E2">
        <w:t xml:space="preserve">bulwark against </w:t>
      </w:r>
      <w:r w:rsidR="004F7C63" w:rsidRPr="005801E2">
        <w:t>dictatorships</w:t>
      </w:r>
      <w:r w:rsidR="00036E5A" w:rsidRPr="005801E2">
        <w:t xml:space="preserve"> </w:t>
      </w:r>
      <w:r w:rsidR="006B7816">
        <w:t xml:space="preserve">has plummeted, largely in response to </w:t>
      </w:r>
      <w:r w:rsidR="003A02B2">
        <w:t>the United States’ invasion of Iraq</w:t>
      </w:r>
      <w:r w:rsidR="00E537C0">
        <w:t xml:space="preserve"> and its botched “War on Terrorism</w:t>
      </w:r>
      <w:r w:rsidR="003A02B2">
        <w:t>.</w:t>
      </w:r>
      <w:r w:rsidR="00E537C0">
        <w:t>”</w:t>
      </w:r>
      <w:r w:rsidR="003A02B2">
        <w:t xml:space="preserve"> </w:t>
      </w:r>
      <w:r w:rsidR="006B7816">
        <w:t>Indeed, i</w:t>
      </w:r>
      <w:r w:rsidR="003A02B2">
        <w:t xml:space="preserve">nternational surveys by the Pew Research Center found </w:t>
      </w:r>
      <w:r w:rsidR="006B7816">
        <w:t xml:space="preserve">that America’s war-making in Iraq </w:t>
      </w:r>
      <w:r w:rsidR="00E537C0">
        <w:t xml:space="preserve">and elsewhere </w:t>
      </w:r>
      <w:r w:rsidR="006B7816">
        <w:t xml:space="preserve">led to decreased international respect for the </w:t>
      </w:r>
      <w:r w:rsidR="00AE0C96">
        <w:t>United States</w:t>
      </w:r>
      <w:r w:rsidR="006B7816">
        <w:t xml:space="preserve"> in all surveyed nations (see Hartnett, 2006, p.</w:t>
      </w:r>
      <w:r w:rsidR="00D74F97">
        <w:t xml:space="preserve"> </w:t>
      </w:r>
      <w:r w:rsidR="006B7816">
        <w:t>276).</w:t>
      </w:r>
      <w:r w:rsidR="00036E5A" w:rsidRPr="005801E2">
        <w:t xml:space="preserve"> </w:t>
      </w:r>
      <w:r w:rsidR="006B7816">
        <w:t>That loss of credibility has reached the point where a</w:t>
      </w:r>
      <w:r w:rsidR="008E5F12" w:rsidRPr="005801E2">
        <w:t xml:space="preserve"> majority of </w:t>
      </w:r>
      <w:r w:rsidR="001376E8" w:rsidRPr="005801E2">
        <w:t xml:space="preserve">people, both in the United States and </w:t>
      </w:r>
      <w:r w:rsidR="00C15D49" w:rsidRPr="005801E2">
        <w:t>abroad</w:t>
      </w:r>
      <w:r w:rsidR="001376E8" w:rsidRPr="005801E2">
        <w:t xml:space="preserve">, </w:t>
      </w:r>
      <w:r w:rsidR="00964360" w:rsidRPr="005801E2">
        <w:t xml:space="preserve">now </w:t>
      </w:r>
      <w:r w:rsidR="001376E8" w:rsidRPr="005801E2">
        <w:t>view</w:t>
      </w:r>
      <w:r w:rsidR="004F7C63" w:rsidRPr="005801E2">
        <w:t xml:space="preserve"> U.S. </w:t>
      </w:r>
      <w:r w:rsidR="005014A3" w:rsidRPr="005801E2">
        <w:t xml:space="preserve">political </w:t>
      </w:r>
      <w:r w:rsidR="001376E8" w:rsidRPr="005801E2">
        <w:t>institutions</w:t>
      </w:r>
      <w:r w:rsidR="004F7C63" w:rsidRPr="005801E2">
        <w:t xml:space="preserve"> </w:t>
      </w:r>
      <w:r w:rsidR="008E5F12" w:rsidRPr="005801E2">
        <w:t>with suspicion</w:t>
      </w:r>
      <w:r w:rsidR="00F14FFE" w:rsidRPr="005801E2">
        <w:t xml:space="preserve"> (Wike et al., 2018)</w:t>
      </w:r>
      <w:r w:rsidR="00C96820" w:rsidRPr="005801E2">
        <w:t xml:space="preserve">, seeing </w:t>
      </w:r>
      <w:r w:rsidR="00C15D49" w:rsidRPr="005801E2">
        <w:t>those institutions</w:t>
      </w:r>
      <w:r w:rsidR="00C96820" w:rsidRPr="005801E2">
        <w:t xml:space="preserve"> as </w:t>
      </w:r>
      <w:r w:rsidR="00586A78">
        <w:t xml:space="preserve">some </w:t>
      </w:r>
      <w:r w:rsidR="004F7C63" w:rsidRPr="005801E2">
        <w:t>combination of</w:t>
      </w:r>
      <w:r w:rsidR="001376E8" w:rsidRPr="005801E2">
        <w:t xml:space="preserve"> </w:t>
      </w:r>
      <w:r w:rsidR="004F7C63" w:rsidRPr="005801E2">
        <w:t xml:space="preserve">corrupt, </w:t>
      </w:r>
      <w:r w:rsidR="001376E8" w:rsidRPr="005801E2">
        <w:t xml:space="preserve">exclusionary, </w:t>
      </w:r>
      <w:r w:rsidR="00C96820" w:rsidRPr="005801E2">
        <w:t xml:space="preserve">hypocritical, </w:t>
      </w:r>
      <w:r w:rsidR="005014A3" w:rsidRPr="005801E2">
        <w:t>or</w:t>
      </w:r>
      <w:r w:rsidR="001376E8" w:rsidRPr="005801E2">
        <w:t xml:space="preserve"> </w:t>
      </w:r>
      <w:r w:rsidR="004F7C63" w:rsidRPr="005801E2">
        <w:t>racis</w:t>
      </w:r>
      <w:r w:rsidR="001376E8" w:rsidRPr="005801E2">
        <w:t>t</w:t>
      </w:r>
      <w:r w:rsidR="00B51428" w:rsidRPr="005801E2">
        <w:t xml:space="preserve"> (Parker, Morin, &amp; Menasce Horowitz, 2019)</w:t>
      </w:r>
      <w:r w:rsidR="004F7C63" w:rsidRPr="005801E2">
        <w:t xml:space="preserve">. </w:t>
      </w:r>
      <w:r w:rsidR="006B7816">
        <w:t xml:space="preserve">Perhaps most dauntingly, U.S. President Donald Trump has fueled this distrust of U.S. institutions, seeking “to rid the public sphere of its referees, undermining the system of experts and institutions that determine what kind of reason and evidence is acceptable” (Neville-Shepard, 2019, p. 7). As Neville-Shepard (2019) </w:t>
      </w:r>
      <w:r w:rsidR="004B488A">
        <w:t>argues</w:t>
      </w:r>
      <w:r w:rsidR="006B7816">
        <w:t xml:space="preserve">, by “dismantling the credibility of the institutions that typically guide democratic deliberation (p. 11), President Trump </w:t>
      </w:r>
      <w:r w:rsidR="004B488A">
        <w:t xml:space="preserve">has </w:t>
      </w:r>
      <w:r w:rsidR="006B7816">
        <w:t>sought to forge a communicative environment “where chaos and disagreement is the new norm” (p. 15).</w:t>
      </w:r>
      <w:r w:rsidR="004B488A">
        <w:t xml:space="preserve"> This </w:t>
      </w:r>
      <w:r w:rsidR="00926BFA">
        <w:t xml:space="preserve">deconstructive </w:t>
      </w:r>
      <w:r w:rsidR="004B488A">
        <w:t xml:space="preserve">strategy was on full display during the 2016 presidential election, meaning that during this crucial period </w:t>
      </w:r>
      <w:r w:rsidR="00CB2B41" w:rsidRPr="005801E2">
        <w:t>t</w:t>
      </w:r>
      <w:r w:rsidR="00814813" w:rsidRPr="005801E2">
        <w:t xml:space="preserve">he interests of </w:t>
      </w:r>
      <w:r w:rsidR="004F7C63" w:rsidRPr="005801E2">
        <w:t>Russian</w:t>
      </w:r>
      <w:r w:rsidR="001376E8" w:rsidRPr="005801E2">
        <w:t xml:space="preserve"> officials (</w:t>
      </w:r>
      <w:r w:rsidR="004B488A">
        <w:t xml:space="preserve">seeking to </w:t>
      </w:r>
      <w:r w:rsidR="005014A3" w:rsidRPr="005801E2">
        <w:t>renew</w:t>
      </w:r>
      <w:r w:rsidR="004B488A">
        <w:t xml:space="preserve"> their</w:t>
      </w:r>
      <w:r w:rsidR="005014A3" w:rsidRPr="005801E2">
        <w:t xml:space="preserve"> </w:t>
      </w:r>
      <w:r w:rsidR="001376E8" w:rsidRPr="005801E2">
        <w:t xml:space="preserve">national </w:t>
      </w:r>
      <w:r w:rsidR="00814813" w:rsidRPr="005801E2">
        <w:t>influence</w:t>
      </w:r>
      <w:r w:rsidR="004B488A">
        <w:t xml:space="preserve"> by undermining </w:t>
      </w:r>
      <w:r w:rsidR="00C450E4">
        <w:t>U.S. institutions</w:t>
      </w:r>
      <w:r w:rsidR="001376E8" w:rsidRPr="005801E2">
        <w:t>)</w:t>
      </w:r>
      <w:r w:rsidR="004F7C63" w:rsidRPr="005801E2">
        <w:t xml:space="preserve">, </w:t>
      </w:r>
      <w:r w:rsidR="00814813" w:rsidRPr="005801E2">
        <w:t xml:space="preserve">U.S. </w:t>
      </w:r>
      <w:r w:rsidR="002303B8" w:rsidRPr="005801E2">
        <w:t>l</w:t>
      </w:r>
      <w:r w:rsidR="004F7C63" w:rsidRPr="005801E2">
        <w:t>eftist</w:t>
      </w:r>
      <w:r w:rsidR="001376E8" w:rsidRPr="005801E2">
        <w:t>s (</w:t>
      </w:r>
      <w:r w:rsidR="004B488A">
        <w:t xml:space="preserve">seeking </w:t>
      </w:r>
      <w:r w:rsidR="001376E8" w:rsidRPr="005801E2">
        <w:t>social justice</w:t>
      </w:r>
      <w:r w:rsidR="004B488A">
        <w:t xml:space="preserve"> via attacks on traditional U.S. institutions</w:t>
      </w:r>
      <w:r w:rsidR="001376E8" w:rsidRPr="005801E2">
        <w:t>)</w:t>
      </w:r>
      <w:r w:rsidR="004F7C63" w:rsidRPr="005801E2">
        <w:t xml:space="preserve">, </w:t>
      </w:r>
      <w:r w:rsidR="00814813" w:rsidRPr="005801E2">
        <w:t xml:space="preserve">U.S. </w:t>
      </w:r>
      <w:r w:rsidR="002303B8" w:rsidRPr="005801E2">
        <w:t>r</w:t>
      </w:r>
      <w:r w:rsidR="004F7C63" w:rsidRPr="005801E2">
        <w:t>ightist</w:t>
      </w:r>
      <w:r w:rsidR="001376E8" w:rsidRPr="005801E2">
        <w:t>s</w:t>
      </w:r>
      <w:r w:rsidR="004F7C63" w:rsidRPr="005801E2">
        <w:t xml:space="preserve"> </w:t>
      </w:r>
      <w:r w:rsidR="001376E8" w:rsidRPr="005801E2">
        <w:t>(</w:t>
      </w:r>
      <w:r w:rsidR="004B488A">
        <w:t xml:space="preserve">pursuing an </w:t>
      </w:r>
      <w:r w:rsidR="001376E8" w:rsidRPr="005801E2">
        <w:t>ethno-nationalis</w:t>
      </w:r>
      <w:r w:rsidR="004B488A">
        <w:t>t agenda</w:t>
      </w:r>
      <w:r w:rsidR="001376E8" w:rsidRPr="005801E2">
        <w:t>)</w:t>
      </w:r>
      <w:r w:rsidR="004B488A">
        <w:t>, and candidate Trump (the master of communicative noise)</w:t>
      </w:r>
      <w:r w:rsidR="001376E8" w:rsidRPr="005801E2">
        <w:t xml:space="preserve"> </w:t>
      </w:r>
      <w:r w:rsidR="0046635D" w:rsidRPr="005801E2">
        <w:t>often appear</w:t>
      </w:r>
      <w:r w:rsidR="004B488A">
        <w:t>ed</w:t>
      </w:r>
      <w:r w:rsidR="007C379A" w:rsidRPr="005801E2">
        <w:t xml:space="preserve"> unified </w:t>
      </w:r>
      <w:r w:rsidR="00D74F97">
        <w:t xml:space="preserve">in </w:t>
      </w:r>
      <w:r w:rsidR="00926BFA">
        <w:t xml:space="preserve">their </w:t>
      </w:r>
      <w:r w:rsidR="004F7C63" w:rsidRPr="005801E2">
        <w:t xml:space="preserve">commitment to </w:t>
      </w:r>
      <w:r w:rsidR="00735A4B" w:rsidRPr="005801E2">
        <w:t>dismantl</w:t>
      </w:r>
      <w:r w:rsidR="00E537C0">
        <w:t>ing</w:t>
      </w:r>
      <w:r w:rsidR="004B488A">
        <w:t xml:space="preserve"> </w:t>
      </w:r>
      <w:r w:rsidR="004F7C63" w:rsidRPr="005801E2">
        <w:t>the centrist core of American politic</w:t>
      </w:r>
      <w:r w:rsidR="00E858DB" w:rsidRPr="005801E2">
        <w:t>s</w:t>
      </w:r>
      <w:r w:rsidR="00F01403">
        <w:t xml:space="preserve"> (</w:t>
      </w:r>
      <w:r w:rsidR="00F01403" w:rsidRPr="005801E2">
        <w:t>Chait, 2018</w:t>
      </w:r>
      <w:r w:rsidR="00F01403">
        <w:t>).</w:t>
      </w:r>
    </w:p>
    <w:p w14:paraId="0A2C6234" w14:textId="01595470" w:rsidR="00296C31" w:rsidRPr="005801E2" w:rsidRDefault="008321E3" w:rsidP="008D027F">
      <w:r w:rsidRPr="005801E2">
        <w:lastRenderedPageBreak/>
        <w:tab/>
        <w:t xml:space="preserve">These technological and </w:t>
      </w:r>
      <w:r w:rsidR="00D36A9D" w:rsidRPr="005801E2">
        <w:t>political</w:t>
      </w:r>
      <w:r w:rsidRPr="005801E2">
        <w:t xml:space="preserve"> dynamics </w:t>
      </w:r>
      <w:r w:rsidR="0083506C" w:rsidRPr="005801E2">
        <w:t>implicate</w:t>
      </w:r>
      <w:r w:rsidRPr="005801E2">
        <w:t xml:space="preserve"> rhetorical</w:t>
      </w:r>
      <w:r w:rsidR="0083506C" w:rsidRPr="005801E2">
        <w:t xml:space="preserve"> theory. On one hand</w:t>
      </w:r>
      <w:r w:rsidRPr="005801E2">
        <w:t>,</w:t>
      </w:r>
      <w:r w:rsidR="0083506C" w:rsidRPr="005801E2">
        <w:t xml:space="preserve"> the </w:t>
      </w:r>
      <w:r w:rsidR="00366138" w:rsidRPr="005801E2">
        <w:t>assumption</w:t>
      </w:r>
      <w:r w:rsidR="0083506C" w:rsidRPr="005801E2">
        <w:t xml:space="preserve"> that </w:t>
      </w:r>
      <w:r w:rsidR="00414BC3" w:rsidRPr="005801E2">
        <w:t xml:space="preserve">messages of </w:t>
      </w:r>
      <w:r w:rsidR="0083506C" w:rsidRPr="005801E2">
        <w:t xml:space="preserve">Russian origin </w:t>
      </w:r>
      <w:r w:rsidR="00D514DE" w:rsidRPr="005801E2">
        <w:t>can</w:t>
      </w:r>
      <w:r w:rsidR="0083506C" w:rsidRPr="005801E2">
        <w:t xml:space="preserve"> </w:t>
      </w:r>
      <w:r w:rsidR="00D80EC4" w:rsidRPr="005801E2">
        <w:t xml:space="preserve">somehow </w:t>
      </w:r>
      <w:r w:rsidR="0083506C" w:rsidRPr="005801E2">
        <w:t xml:space="preserve">be “read off” </w:t>
      </w:r>
      <w:r w:rsidR="000D7D13" w:rsidRPr="005801E2">
        <w:t>a</w:t>
      </w:r>
      <w:r w:rsidR="00471ED1" w:rsidRPr="005801E2">
        <w:t>ny particular</w:t>
      </w:r>
      <w:r w:rsidR="0083506C" w:rsidRPr="005801E2">
        <w:t xml:space="preserve"> </w:t>
      </w:r>
      <w:r w:rsidR="00471ED1" w:rsidRPr="005801E2">
        <w:t>piece of disinformation</w:t>
      </w:r>
      <w:r w:rsidR="0083506C" w:rsidRPr="005801E2">
        <w:t xml:space="preserve"> is based </w:t>
      </w:r>
      <w:r w:rsidR="000D7D13" w:rsidRPr="005801E2">
        <w:t>upon</w:t>
      </w:r>
      <w:r w:rsidR="0083506C" w:rsidRPr="005801E2">
        <w:t xml:space="preserve"> a socio-psychological model </w:t>
      </w:r>
      <w:r w:rsidRPr="005801E2">
        <w:t xml:space="preserve">of </w:t>
      </w:r>
      <w:r w:rsidR="000D7D13" w:rsidRPr="005801E2">
        <w:t xml:space="preserve">human </w:t>
      </w:r>
      <w:r w:rsidRPr="005801E2">
        <w:t xml:space="preserve">communication </w:t>
      </w:r>
      <w:r w:rsidR="0083506C" w:rsidRPr="005801E2">
        <w:t xml:space="preserve">that </w:t>
      </w:r>
      <w:r w:rsidR="00D514DE" w:rsidRPr="005801E2">
        <w:t>emphasizes</w:t>
      </w:r>
      <w:r w:rsidR="0083506C" w:rsidRPr="005801E2">
        <w:t xml:space="preserve"> </w:t>
      </w:r>
      <w:r w:rsidRPr="005801E2">
        <w:t xml:space="preserve">the </w:t>
      </w:r>
      <w:r w:rsidR="004927DE" w:rsidRPr="005801E2">
        <w:t xml:space="preserve">objectivity and </w:t>
      </w:r>
      <w:r w:rsidR="00646E49" w:rsidRPr="005801E2">
        <w:t>relevance</w:t>
      </w:r>
      <w:r w:rsidRPr="005801E2">
        <w:t xml:space="preserve"> of</w:t>
      </w:r>
      <w:r w:rsidR="0083506C" w:rsidRPr="005801E2">
        <w:t xml:space="preserve"> </w:t>
      </w:r>
      <w:r w:rsidRPr="005801E2">
        <w:t>author</w:t>
      </w:r>
      <w:r w:rsidR="00F501E7" w:rsidRPr="005801E2">
        <w:t xml:space="preserve">ship and </w:t>
      </w:r>
      <w:r w:rsidR="0083506C" w:rsidRPr="005801E2">
        <w:t>intention</w:t>
      </w:r>
      <w:r w:rsidR="00D514DE" w:rsidRPr="005801E2">
        <w:t xml:space="preserve"> (Stamp &amp; Knapp, 1990)</w:t>
      </w:r>
      <w:r w:rsidR="0083506C" w:rsidRPr="005801E2">
        <w:t>.</w:t>
      </w:r>
      <w:r w:rsidR="000D7D13" w:rsidRPr="005801E2">
        <w:t xml:space="preserve"> </w:t>
      </w:r>
      <w:r w:rsidR="00471ED1" w:rsidRPr="005801E2">
        <w:t xml:space="preserve">This </w:t>
      </w:r>
      <w:r w:rsidR="002B675B" w:rsidRPr="005801E2">
        <w:t xml:space="preserve">assumption </w:t>
      </w:r>
      <w:r w:rsidR="00471ED1" w:rsidRPr="005801E2">
        <w:t xml:space="preserve">underwrote U.S. efforts </w:t>
      </w:r>
      <w:r w:rsidR="00EB53CF" w:rsidRPr="005801E2">
        <w:t xml:space="preserve">in the 1980s </w:t>
      </w:r>
      <w:r w:rsidR="00471ED1" w:rsidRPr="005801E2">
        <w:t>to identify and thwart Soviet propaganda</w:t>
      </w:r>
      <w:r w:rsidR="00874F97" w:rsidRPr="005801E2">
        <w:t>,</w:t>
      </w:r>
      <w:r w:rsidR="000C6FEF" w:rsidRPr="005801E2">
        <w:t xml:space="preserve"> and </w:t>
      </w:r>
      <w:r w:rsidR="00874F97" w:rsidRPr="005801E2">
        <w:t xml:space="preserve">it </w:t>
      </w:r>
      <w:r w:rsidR="000C6FEF" w:rsidRPr="005801E2">
        <w:t>continues to guide institutional practice</w:t>
      </w:r>
      <w:r w:rsidR="0037745A">
        <w:t>.</w:t>
      </w:r>
      <w:r w:rsidR="0098705F">
        <w:t xml:space="preserve"> For example, the </w:t>
      </w:r>
      <w:r w:rsidR="00EE7670" w:rsidRPr="005801E2">
        <w:t>U.S. State Department’s Global Engagement Center</w:t>
      </w:r>
      <w:r w:rsidR="0098705F">
        <w:t xml:space="preserve"> (GEC) recently released its </w:t>
      </w:r>
      <w:r w:rsidR="006C49DA">
        <w:t>“</w:t>
      </w:r>
      <w:r w:rsidR="0098705F" w:rsidRPr="0098705F">
        <w:t>2019/20 GEC Academic &amp; Think-</w:t>
      </w:r>
      <w:r w:rsidR="0098705F">
        <w:t>T</w:t>
      </w:r>
      <w:r w:rsidR="0098705F" w:rsidRPr="0098705F">
        <w:t>ank Research Questions</w:t>
      </w:r>
      <w:r w:rsidR="00471ED1" w:rsidRPr="005801E2">
        <w:t>.</w:t>
      </w:r>
      <w:r w:rsidR="006C49DA">
        <w:t>”</w:t>
      </w:r>
      <w:r w:rsidR="0098705F">
        <w:t xml:space="preserve"> </w:t>
      </w:r>
      <w:r w:rsidR="00A6583E">
        <w:t>One of</w:t>
      </w:r>
      <w:r w:rsidR="0098705F">
        <w:t xml:space="preserve"> GEC’s </w:t>
      </w:r>
      <w:r w:rsidR="002F6722">
        <w:t>questions</w:t>
      </w:r>
      <w:r w:rsidR="0098705F">
        <w:t xml:space="preserve"> </w:t>
      </w:r>
      <w:r w:rsidR="00A6583E">
        <w:t xml:space="preserve">harkened back to </w:t>
      </w:r>
      <w:r w:rsidR="00B36055">
        <w:t>Soviet era</w:t>
      </w:r>
      <w:r w:rsidR="0037745A">
        <w:t xml:space="preserve">: </w:t>
      </w:r>
      <w:r w:rsidR="002F6722">
        <w:t>“</w:t>
      </w:r>
      <w:r w:rsidR="002F6722">
        <w:rPr>
          <w:sz w:val="23"/>
          <w:szCs w:val="23"/>
        </w:rPr>
        <w:t xml:space="preserve">When State actors use proxy actors, can we identify and isolate ‘fingerprints’ in the verbiage, tactics, or behavior profiles of used?” (p. 2). </w:t>
      </w:r>
      <w:r w:rsidR="003061D6" w:rsidRPr="005801E2">
        <w:t xml:space="preserve">Research grounded in </w:t>
      </w:r>
      <w:r w:rsidR="00A6583E">
        <w:t>this</w:t>
      </w:r>
      <w:r w:rsidR="004D2A35" w:rsidRPr="005801E2">
        <w:t xml:space="preserve"> socio-psychological</w:t>
      </w:r>
      <w:r w:rsidR="003061D6" w:rsidRPr="005801E2">
        <w:t xml:space="preserve"> orientation </w:t>
      </w:r>
      <w:r w:rsidR="00FE3D79" w:rsidRPr="005801E2">
        <w:t>highlights</w:t>
      </w:r>
      <w:r w:rsidR="003061D6" w:rsidRPr="005801E2">
        <w:t xml:space="preserve"> the effectiveness of Russian disinformation based upon its volume, ubiquity, rapidity, </w:t>
      </w:r>
      <w:r w:rsidR="00222054" w:rsidRPr="005801E2">
        <w:t>inconsistency, and falsity (</w:t>
      </w:r>
      <w:r w:rsidR="00F33472" w:rsidRPr="005801E2">
        <w:t>Paul &amp; Matthews, 2016)</w:t>
      </w:r>
      <w:r w:rsidR="00222054" w:rsidRPr="005801E2">
        <w:t>.</w:t>
      </w:r>
      <w:r w:rsidR="00F33472" w:rsidRPr="005801E2">
        <w:t xml:space="preserve"> </w:t>
      </w:r>
      <w:r w:rsidR="000D7D13" w:rsidRPr="005801E2">
        <w:t xml:space="preserve">On the other hand, epistemological upheavals in the late twentieth century under the banners of post-structuralism, postmodernism, and semiotics (along with their critical-cultural cousins) </w:t>
      </w:r>
      <w:r w:rsidR="00C8603D" w:rsidRPr="005801E2">
        <w:t xml:space="preserve">have </w:t>
      </w:r>
      <w:r w:rsidR="000D7D13" w:rsidRPr="005801E2">
        <w:t xml:space="preserve">rendered the search for </w:t>
      </w:r>
      <w:r w:rsidR="005673EE" w:rsidRPr="005801E2">
        <w:t xml:space="preserve">a message’s </w:t>
      </w:r>
      <w:r w:rsidR="00197E9F" w:rsidRPr="005801E2">
        <w:t>“</w:t>
      </w:r>
      <w:r w:rsidR="006C634E" w:rsidRPr="005801E2">
        <w:t>true</w:t>
      </w:r>
      <w:r w:rsidR="00197E9F" w:rsidRPr="005801E2">
        <w:t>”</w:t>
      </w:r>
      <w:r w:rsidR="006C634E" w:rsidRPr="005801E2">
        <w:t xml:space="preserve"> </w:t>
      </w:r>
      <w:r w:rsidR="00F54A67">
        <w:t>meaning</w:t>
      </w:r>
      <w:r w:rsidR="000D7D13" w:rsidRPr="005801E2">
        <w:t xml:space="preserve"> quaint, naïve, or </w:t>
      </w:r>
      <w:r w:rsidR="005673EE" w:rsidRPr="005801E2">
        <w:t>misguided</w:t>
      </w:r>
      <w:r w:rsidR="00AA3C61" w:rsidRPr="005801E2">
        <w:t xml:space="preserve"> (</w:t>
      </w:r>
      <w:r w:rsidR="00797E9B">
        <w:t>for the foundational text in this line of thinking, see Lyotard, 1979</w:t>
      </w:r>
      <w:r w:rsidR="00AA3C61" w:rsidRPr="005801E2">
        <w:t>)</w:t>
      </w:r>
      <w:r w:rsidR="000D7D13" w:rsidRPr="005801E2">
        <w:t>.</w:t>
      </w:r>
      <w:r w:rsidR="00F411C8" w:rsidRPr="005801E2">
        <w:t xml:space="preserve"> </w:t>
      </w:r>
      <w:r w:rsidR="00346E75" w:rsidRPr="005801E2">
        <w:t xml:space="preserve">This </w:t>
      </w:r>
      <w:r w:rsidR="000C6FEF" w:rsidRPr="005801E2">
        <w:t>meta-</w:t>
      </w:r>
      <w:r w:rsidR="00346E75" w:rsidRPr="005801E2">
        <w:t xml:space="preserve">theoretical </w:t>
      </w:r>
      <w:r w:rsidR="00C8603D" w:rsidRPr="005801E2">
        <w:t>orientation</w:t>
      </w:r>
      <w:r w:rsidR="00346E75" w:rsidRPr="005801E2">
        <w:t xml:space="preserve"> maintains that the meaning of a symbol is inherently arbitrary and only becomes (</w:t>
      </w:r>
      <w:r w:rsidR="00B11B1C" w:rsidRPr="005801E2">
        <w:t>partially and temporarily</w:t>
      </w:r>
      <w:r w:rsidR="00346E75" w:rsidRPr="005801E2">
        <w:t>) fixed through power-laden</w:t>
      </w:r>
      <w:r w:rsidR="00232896" w:rsidRPr="005801E2">
        <w:t xml:space="preserve"> </w:t>
      </w:r>
      <w:r w:rsidR="00346E75" w:rsidRPr="005801E2">
        <w:t>institution</w:t>
      </w:r>
      <w:r w:rsidR="00232896" w:rsidRPr="005801E2">
        <w:t>al structures</w:t>
      </w:r>
      <w:r w:rsidR="006B4501" w:rsidRPr="005801E2">
        <w:t xml:space="preserve"> </w:t>
      </w:r>
      <w:r w:rsidR="00346E75" w:rsidRPr="005801E2">
        <w:t>and historical processes</w:t>
      </w:r>
      <w:r w:rsidR="00637867" w:rsidRPr="005801E2">
        <w:t xml:space="preserve"> (</w:t>
      </w:r>
      <w:r w:rsidR="00513B2E" w:rsidRPr="005801E2">
        <w:t>Barker, 2003)</w:t>
      </w:r>
      <w:r w:rsidR="00346E75" w:rsidRPr="005801E2">
        <w:t>.</w:t>
      </w:r>
      <w:r w:rsidR="003218BD" w:rsidRPr="005801E2">
        <w:t xml:space="preserve"> </w:t>
      </w:r>
      <w:r w:rsidR="00B33195" w:rsidRPr="005801E2">
        <w:t>In this view, “the world is</w:t>
      </w:r>
      <w:r w:rsidR="00F54A67">
        <w:t xml:space="preserve"> </w:t>
      </w:r>
      <w:r w:rsidR="00B33195" w:rsidRPr="005801E2">
        <w:t>represented to media audiences as an ongoing churn of appropriation, refashioning,</w:t>
      </w:r>
      <w:r w:rsidR="00F54A67">
        <w:t xml:space="preserve"> </w:t>
      </w:r>
      <w:r w:rsidR="00B33195" w:rsidRPr="005801E2">
        <w:t xml:space="preserve">and recycling—principally of images… our mediated copies need not be held strictly accountable to their ostensible origins (and such dichotomies are considered suspect)” (Taylor, 2017, p. 57). </w:t>
      </w:r>
      <w:r w:rsidR="00655911">
        <w:t>While t</w:t>
      </w:r>
      <w:r w:rsidR="003218BD" w:rsidRPr="005801E2">
        <w:t>his perspective</w:t>
      </w:r>
      <w:r w:rsidR="0016024C" w:rsidRPr="005801E2">
        <w:t xml:space="preserve"> complicates</w:t>
      </w:r>
      <w:r w:rsidR="003218BD" w:rsidRPr="005801E2">
        <w:t xml:space="preserve"> </w:t>
      </w:r>
      <w:r w:rsidR="00183200" w:rsidRPr="005801E2">
        <w:t xml:space="preserve">straightforward </w:t>
      </w:r>
      <w:r w:rsidR="00BF2956" w:rsidRPr="005801E2">
        <w:t>analyses of the</w:t>
      </w:r>
      <w:r w:rsidR="000722A3" w:rsidRPr="005801E2">
        <w:t xml:space="preserve"> </w:t>
      </w:r>
      <w:r w:rsidR="003218BD" w:rsidRPr="005801E2">
        <w:t>influence of Russian disinformation (</w:t>
      </w:r>
      <w:r w:rsidR="00DC5348" w:rsidRPr="005801E2">
        <w:t>Hjorth &amp; Rebecca, 2019)</w:t>
      </w:r>
      <w:r w:rsidR="00655911">
        <w:t xml:space="preserve">, which we presume is immeasurably more polysemous than has been previously argued, </w:t>
      </w:r>
      <w:r w:rsidR="004F0D46">
        <w:t xml:space="preserve">some have claimed that </w:t>
      </w:r>
      <w:r w:rsidR="00F546BF" w:rsidRPr="005801E2">
        <w:t xml:space="preserve">the </w:t>
      </w:r>
      <w:r w:rsidR="00BF2956" w:rsidRPr="005801E2">
        <w:t xml:space="preserve">semiotic </w:t>
      </w:r>
      <w:r w:rsidR="0016024C" w:rsidRPr="005801E2">
        <w:t xml:space="preserve">“anarchy” </w:t>
      </w:r>
      <w:r w:rsidR="00F546BF" w:rsidRPr="005801E2">
        <w:t xml:space="preserve">of </w:t>
      </w:r>
      <w:r w:rsidR="0016024C" w:rsidRPr="005801E2">
        <w:t xml:space="preserve">the </w:t>
      </w:r>
      <w:r w:rsidR="00DB44B7">
        <w:t xml:space="preserve">“post-truth” </w:t>
      </w:r>
      <w:r w:rsidR="00F546BF" w:rsidRPr="005801E2">
        <w:t xml:space="preserve">online </w:t>
      </w:r>
      <w:r w:rsidR="0016024C" w:rsidRPr="005801E2">
        <w:t>environment</w:t>
      </w:r>
      <w:r w:rsidR="00F546BF" w:rsidRPr="005801E2">
        <w:t xml:space="preserve"> make</w:t>
      </w:r>
      <w:r w:rsidR="00DB44B7">
        <w:t>s</w:t>
      </w:r>
      <w:r w:rsidR="00F546BF" w:rsidRPr="005801E2">
        <w:t xml:space="preserve"> </w:t>
      </w:r>
      <w:r w:rsidR="0061703A" w:rsidRPr="005801E2">
        <w:t xml:space="preserve">today’s </w:t>
      </w:r>
      <w:r w:rsidR="00F12181" w:rsidRPr="005801E2">
        <w:t xml:space="preserve">disinformation </w:t>
      </w:r>
      <w:r w:rsidR="00F546BF" w:rsidRPr="005801E2">
        <w:t>more</w:t>
      </w:r>
      <w:r w:rsidR="0061703A" w:rsidRPr="005801E2">
        <w:t xml:space="preserve"> </w:t>
      </w:r>
      <w:r w:rsidR="00F546BF" w:rsidRPr="005801E2">
        <w:t>effective</w:t>
      </w:r>
      <w:r w:rsidR="00F12181" w:rsidRPr="005801E2">
        <w:t xml:space="preserve"> (Scott, 2015)</w:t>
      </w:r>
      <w:r w:rsidR="00314075">
        <w:t>. A</w:t>
      </w:r>
      <w:r w:rsidR="00655911" w:rsidRPr="00C55691">
        <w:t xml:space="preserve">s we demonstrate below, the </w:t>
      </w:r>
      <w:r w:rsidR="00D1773B">
        <w:t xml:space="preserve">2016 </w:t>
      </w:r>
      <w:r w:rsidR="00655911" w:rsidRPr="00C55691">
        <w:t xml:space="preserve">Russian disinformation campaign </w:t>
      </w:r>
      <w:r w:rsidR="002E5A39" w:rsidRPr="00CA1063">
        <w:t xml:space="preserve">sought </w:t>
      </w:r>
      <w:r w:rsidR="002E5A39" w:rsidRPr="007B01AD">
        <w:rPr>
          <w:i/>
        </w:rPr>
        <w:t>not</w:t>
      </w:r>
      <w:r w:rsidR="002E5A39" w:rsidRPr="00CA1063">
        <w:t xml:space="preserve"> to create a logical and coherent series of </w:t>
      </w:r>
      <w:r w:rsidR="00DB44B7">
        <w:t xml:space="preserve">targeted </w:t>
      </w:r>
      <w:r w:rsidR="002E5A39" w:rsidRPr="00CA1063">
        <w:t>messages</w:t>
      </w:r>
      <w:r w:rsidR="00DB44B7">
        <w:t>,</w:t>
      </w:r>
      <w:r w:rsidR="002E5A39" w:rsidRPr="00CA1063">
        <w:t xml:space="preserve"> but </w:t>
      </w:r>
      <w:r w:rsidR="00DB44B7">
        <w:t xml:space="preserve">rather, </w:t>
      </w:r>
      <w:r w:rsidR="002E5A39" w:rsidRPr="00CA1063">
        <w:t>“to hack the attent</w:t>
      </w:r>
      <w:r w:rsidR="003E43A7" w:rsidRPr="003E43A7">
        <w:t>ion economy” (Reilly, 2018, p. 143</w:t>
      </w:r>
      <w:r w:rsidR="002E5A39" w:rsidRPr="00CA1063">
        <w:t xml:space="preserve">). Within this “hacking” framework, the </w:t>
      </w:r>
      <w:r w:rsidR="00DB44B7">
        <w:t xml:space="preserve">communicative </w:t>
      </w:r>
      <w:r w:rsidR="002E5A39" w:rsidRPr="00CA1063">
        <w:t xml:space="preserve">goal is not to persuade viewers but to confuse them. As Coleman (2014) argues, the goal </w:t>
      </w:r>
      <w:r w:rsidR="00DB44B7">
        <w:t xml:space="preserve">of such “post-truth” “hacking” </w:t>
      </w:r>
      <w:r w:rsidR="002E5A39" w:rsidRPr="00CA1063">
        <w:t xml:space="preserve">is not consistency but chaos, </w:t>
      </w:r>
      <w:r w:rsidR="00DB44B7">
        <w:t xml:space="preserve">not persuasion but white noise, </w:t>
      </w:r>
      <w:r w:rsidR="002E5A39" w:rsidRPr="00CA1063">
        <w:t>what she calls “ultra</w:t>
      </w:r>
      <w:r w:rsidR="00E537C0">
        <w:t>-</w:t>
      </w:r>
      <w:r w:rsidR="002E5A39" w:rsidRPr="00CA1063">
        <w:t>coordinated motherfuckery” (p. 6)</w:t>
      </w:r>
      <w:r w:rsidR="00C55691">
        <w:t>.</w:t>
      </w:r>
    </w:p>
    <w:p w14:paraId="081C42DD" w14:textId="48BAF639" w:rsidR="00385978" w:rsidRPr="005801E2" w:rsidRDefault="00296C31" w:rsidP="009C549F">
      <w:r w:rsidRPr="005801E2">
        <w:tab/>
      </w:r>
      <w:r w:rsidR="0070141C" w:rsidRPr="005801E2">
        <w:t>Simultaneous</w:t>
      </w:r>
      <w:r w:rsidR="00F411C8" w:rsidRPr="005801E2">
        <w:t xml:space="preserve"> recognition of and</w:t>
      </w:r>
      <w:r w:rsidR="00E06585" w:rsidRPr="005801E2">
        <w:t>/or</w:t>
      </w:r>
      <w:r w:rsidR="00F411C8" w:rsidRPr="005801E2">
        <w:t xml:space="preserve"> engagement with these</w:t>
      </w:r>
      <w:r w:rsidR="008170D2" w:rsidRPr="005801E2">
        <w:t xml:space="preserve"> competing</w:t>
      </w:r>
      <w:r w:rsidR="00F411C8" w:rsidRPr="005801E2">
        <w:t xml:space="preserve"> </w:t>
      </w:r>
      <w:r w:rsidR="008170D2" w:rsidRPr="005801E2">
        <w:t>meta-</w:t>
      </w:r>
      <w:r w:rsidR="00F411C8" w:rsidRPr="005801E2">
        <w:t xml:space="preserve">theoretical </w:t>
      </w:r>
      <w:r w:rsidR="008D3C20" w:rsidRPr="005801E2">
        <w:t>orientations</w:t>
      </w:r>
      <w:r w:rsidR="00F411C8" w:rsidRPr="005801E2">
        <w:t xml:space="preserve"> </w:t>
      </w:r>
      <w:r w:rsidR="008170D2" w:rsidRPr="005801E2">
        <w:t xml:space="preserve">is faint or missing from the </w:t>
      </w:r>
      <w:r w:rsidR="00E86BF0" w:rsidRPr="005801E2">
        <w:t>recent</w:t>
      </w:r>
      <w:r w:rsidR="008170D2" w:rsidRPr="005801E2">
        <w:t xml:space="preserve"> reports, analyses, and academic studies of Russian disinformation</w:t>
      </w:r>
      <w:r w:rsidR="00E167E0" w:rsidRPr="005801E2">
        <w:t xml:space="preserve">, which </w:t>
      </w:r>
      <w:r w:rsidR="00E06585" w:rsidRPr="005801E2">
        <w:t xml:space="preserve">tend to </w:t>
      </w:r>
      <w:r w:rsidR="00D0601D">
        <w:t>tilt toward</w:t>
      </w:r>
      <w:r w:rsidR="00D0601D" w:rsidRPr="005801E2">
        <w:t xml:space="preserve"> </w:t>
      </w:r>
      <w:r w:rsidR="00DD7A2C" w:rsidRPr="005801E2">
        <w:t>either</w:t>
      </w:r>
      <w:r w:rsidR="00E06585" w:rsidRPr="005801E2">
        <w:t xml:space="preserve"> socio-psychosocial orientation </w:t>
      </w:r>
      <w:r w:rsidR="008170D2" w:rsidRPr="005801E2">
        <w:t>(</w:t>
      </w:r>
      <w:r w:rsidR="009C549F" w:rsidRPr="005801E2">
        <w:t xml:space="preserve">see, e.g., Mejias &amp; Vokuev, 2017; </w:t>
      </w:r>
      <w:r w:rsidR="00B8472A" w:rsidRPr="005801E2">
        <w:t xml:space="preserve">Morgan, 2018; </w:t>
      </w:r>
      <w:r w:rsidR="009C549F" w:rsidRPr="005801E2">
        <w:t>Paul &amp; Matthews, 2016</w:t>
      </w:r>
      <w:r w:rsidR="008170D2" w:rsidRPr="005801E2">
        <w:t>)</w:t>
      </w:r>
      <w:r w:rsidR="00E167E0" w:rsidRPr="005801E2">
        <w:t xml:space="preserve"> </w:t>
      </w:r>
      <w:r w:rsidR="006E7901" w:rsidRPr="005801E2">
        <w:t>or</w:t>
      </w:r>
      <w:r w:rsidR="00E167E0" w:rsidRPr="005801E2">
        <w:t xml:space="preserve"> a </w:t>
      </w:r>
      <w:r w:rsidR="00E06585" w:rsidRPr="005801E2">
        <w:t>semiotic orientation (</w:t>
      </w:r>
      <w:r w:rsidR="002E7948" w:rsidRPr="005801E2">
        <w:t xml:space="preserve">Borţun, 2019; </w:t>
      </w:r>
      <w:r w:rsidR="00E06585" w:rsidRPr="005801E2">
        <w:t>Guarda, Ohlson, &amp; Romanini, 2018</w:t>
      </w:r>
      <w:r w:rsidR="002E7948" w:rsidRPr="005801E2">
        <w:t>; Procházková &amp; Zetová, 2018</w:t>
      </w:r>
      <w:r w:rsidR="006E7901" w:rsidRPr="005801E2">
        <w:t xml:space="preserve">; see Hjørland 2007 for a discussion of the tradeoffs </w:t>
      </w:r>
      <w:r w:rsidR="00963F45" w:rsidRPr="005801E2">
        <w:t>between</w:t>
      </w:r>
      <w:r w:rsidR="006E7901" w:rsidRPr="005801E2">
        <w:t xml:space="preserve"> “information theory” and “semiotic” orientations</w:t>
      </w:r>
      <w:r w:rsidR="002E7948" w:rsidRPr="005801E2">
        <w:t xml:space="preserve">). </w:t>
      </w:r>
      <w:r w:rsidR="008D3C20" w:rsidRPr="005801E2">
        <w:t>In this study</w:t>
      </w:r>
      <w:r w:rsidR="007E2A89">
        <w:t>,</w:t>
      </w:r>
      <w:r w:rsidR="008D3C20" w:rsidRPr="005801E2">
        <w:t xml:space="preserve"> we</w:t>
      </w:r>
      <w:r w:rsidR="00713BF9" w:rsidRPr="005801E2">
        <w:t xml:space="preserve"> </w:t>
      </w:r>
      <w:r w:rsidR="00DC58BC" w:rsidRPr="005801E2">
        <w:t>attempt to hold</w:t>
      </w:r>
      <w:r w:rsidR="00DD7A2C" w:rsidRPr="005801E2">
        <w:t xml:space="preserve"> </w:t>
      </w:r>
      <w:r w:rsidR="005E0DAD" w:rsidRPr="005801E2">
        <w:t xml:space="preserve">both of </w:t>
      </w:r>
      <w:r w:rsidR="00DD7A2C" w:rsidRPr="005801E2">
        <w:t>these orientations</w:t>
      </w:r>
      <w:r w:rsidR="008D3C20" w:rsidRPr="005801E2">
        <w:t xml:space="preserve"> </w:t>
      </w:r>
      <w:r w:rsidR="00DC58BC" w:rsidRPr="005801E2">
        <w:t xml:space="preserve">in tension in order </w:t>
      </w:r>
      <w:r w:rsidR="008D3C20" w:rsidRPr="005801E2">
        <w:t xml:space="preserve">to investigate two </w:t>
      </w:r>
      <w:r w:rsidR="005D052D" w:rsidRPr="005801E2">
        <w:t xml:space="preserve">interrelated </w:t>
      </w:r>
      <w:r w:rsidR="008D3C20" w:rsidRPr="005801E2">
        <w:t>research</w:t>
      </w:r>
      <w:r w:rsidR="00F83A3F" w:rsidRPr="005801E2">
        <w:t xml:space="preserve"> question</w:t>
      </w:r>
      <w:r w:rsidR="00E65DB1" w:rsidRPr="005801E2">
        <w:t>s</w:t>
      </w:r>
      <w:r w:rsidR="00E86BF0" w:rsidRPr="005801E2">
        <w:t>:</w:t>
      </w:r>
    </w:p>
    <w:p w14:paraId="1D735990" w14:textId="6ADD78C3" w:rsidR="00385978" w:rsidRDefault="00385978" w:rsidP="009C549F">
      <w:r w:rsidRPr="005801E2">
        <w:tab/>
      </w:r>
      <w:r w:rsidR="00B8542A" w:rsidRPr="005801E2">
        <w:t>R1</w:t>
      </w:r>
      <w:r w:rsidR="005D6138">
        <w:t>a</w:t>
      </w:r>
      <w:r w:rsidRPr="005801E2">
        <w:t>:</w:t>
      </w:r>
      <w:r w:rsidR="00E65DB1" w:rsidRPr="005801E2">
        <w:t xml:space="preserve"> </w:t>
      </w:r>
      <w:r w:rsidR="00E86BF0" w:rsidRPr="005801E2">
        <w:t>I</w:t>
      </w:r>
      <w:r w:rsidR="005673EE" w:rsidRPr="005801E2">
        <w:t xml:space="preserve">n the era of social media, </w:t>
      </w:r>
      <w:r w:rsidR="00E65DB1" w:rsidRPr="005801E2">
        <w:t xml:space="preserve">can </w:t>
      </w:r>
      <w:r w:rsidR="00E65DB1" w:rsidRPr="005801E2">
        <w:rPr>
          <w:i/>
        </w:rPr>
        <w:t>types</w:t>
      </w:r>
      <w:r w:rsidR="00E65DB1" w:rsidRPr="005801E2">
        <w:t xml:space="preserve"> of</w:t>
      </w:r>
      <w:r w:rsidR="00E86BF0" w:rsidRPr="005801E2">
        <w:t xml:space="preserve"> </w:t>
      </w:r>
      <w:r w:rsidR="00016301" w:rsidRPr="005801E2">
        <w:t>rhetorical appeals</w:t>
      </w:r>
      <w:r w:rsidR="00E65DB1" w:rsidRPr="005801E2">
        <w:t xml:space="preserve"> (</w:t>
      </w:r>
      <w:r w:rsidR="00EA091D" w:rsidRPr="005801E2">
        <w:t>i.e.,</w:t>
      </w:r>
      <w:r w:rsidR="008D3C20" w:rsidRPr="005801E2">
        <w:t xml:space="preserve"> </w:t>
      </w:r>
      <w:r w:rsidR="00E65DB1" w:rsidRPr="005801E2">
        <w:t xml:space="preserve">from </w:t>
      </w:r>
      <w:r w:rsidR="009E089C" w:rsidRPr="005801E2">
        <w:t>encouraging</w:t>
      </w:r>
      <w:r w:rsidR="00B8542A" w:rsidRPr="005801E2">
        <w:t xml:space="preserve"> </w:t>
      </w:r>
      <w:r w:rsidR="00E65DB1" w:rsidRPr="005801E2">
        <w:t xml:space="preserve">social division to </w:t>
      </w:r>
      <w:r w:rsidR="00B8542A" w:rsidRPr="005801E2">
        <w:t xml:space="preserve">advocating </w:t>
      </w:r>
      <w:r w:rsidR="00E65DB1" w:rsidRPr="005801E2">
        <w:t>armed aggression) be systematically identified in Russian online disinformation?</w:t>
      </w:r>
    </w:p>
    <w:p w14:paraId="4D6EBEC2" w14:textId="163276F2" w:rsidR="005D6138" w:rsidRPr="005801E2" w:rsidRDefault="005D6138" w:rsidP="009C549F">
      <w:r>
        <w:tab/>
        <w:t xml:space="preserve">R1b: If analysts can identify </w:t>
      </w:r>
      <w:r w:rsidRPr="005801E2">
        <w:rPr>
          <w:i/>
        </w:rPr>
        <w:t>types</w:t>
      </w:r>
      <w:r w:rsidRPr="005801E2">
        <w:t xml:space="preserve"> of rhetorical appeals</w:t>
      </w:r>
      <w:r>
        <w:t xml:space="preserve">, can machines </w:t>
      </w:r>
      <w:r w:rsidR="0013091E">
        <w:t xml:space="preserve">be taught to </w:t>
      </w:r>
      <w:r>
        <w:t xml:space="preserve">perform the same function?  </w:t>
      </w:r>
    </w:p>
    <w:p w14:paraId="1380EC55" w14:textId="21E8BB18" w:rsidR="00385978" w:rsidRDefault="00385978" w:rsidP="009C549F">
      <w:r w:rsidRPr="005801E2">
        <w:tab/>
      </w:r>
      <w:r w:rsidR="00B8542A" w:rsidRPr="005801E2">
        <w:t>R2</w:t>
      </w:r>
      <w:r w:rsidR="00707FF6">
        <w:t>a</w:t>
      </w:r>
      <w:r w:rsidRPr="005801E2">
        <w:t>:</w:t>
      </w:r>
      <w:r w:rsidR="00E65DB1" w:rsidRPr="005801E2">
        <w:t xml:space="preserve"> Can </w:t>
      </w:r>
      <w:r w:rsidR="00725F90" w:rsidRPr="005801E2">
        <w:t>Russian</w:t>
      </w:r>
      <w:r w:rsidR="0072357B" w:rsidRPr="005801E2">
        <w:t xml:space="preserve"> online</w:t>
      </w:r>
      <w:r w:rsidR="00725F90" w:rsidRPr="005801E2">
        <w:t xml:space="preserve"> </w:t>
      </w:r>
      <w:r w:rsidR="00B8542A" w:rsidRPr="005801E2">
        <w:t xml:space="preserve">disinformation </w:t>
      </w:r>
      <w:r w:rsidR="00E65DB1" w:rsidRPr="005801E2">
        <w:t xml:space="preserve">be </w:t>
      </w:r>
      <w:r w:rsidR="001C25DD" w:rsidRPr="005801E2">
        <w:t>meaningfully</w:t>
      </w:r>
      <w:r w:rsidR="00E65DB1" w:rsidRPr="005801E2">
        <w:t xml:space="preserve"> distinguished </w:t>
      </w:r>
      <w:r w:rsidR="00725F90" w:rsidRPr="005801E2">
        <w:t>from</w:t>
      </w:r>
      <w:r w:rsidR="002C1677" w:rsidRPr="005801E2">
        <w:t xml:space="preserve"> </w:t>
      </w:r>
      <w:r w:rsidRPr="005801E2">
        <w:t xml:space="preserve">U.S. </w:t>
      </w:r>
      <w:r w:rsidR="005F232B" w:rsidRPr="005801E2">
        <w:t>l</w:t>
      </w:r>
      <w:r w:rsidR="005673EE" w:rsidRPr="005801E2">
        <w:t xml:space="preserve">eftist </w:t>
      </w:r>
      <w:r w:rsidR="00EE59CE" w:rsidRPr="005801E2">
        <w:t xml:space="preserve">or </w:t>
      </w:r>
      <w:r w:rsidR="005F232B" w:rsidRPr="005801E2">
        <w:t>r</w:t>
      </w:r>
      <w:r w:rsidR="00EE59CE" w:rsidRPr="005801E2">
        <w:t xml:space="preserve">ightest </w:t>
      </w:r>
      <w:r w:rsidR="005673EE" w:rsidRPr="005801E2">
        <w:t>message</w:t>
      </w:r>
      <w:r w:rsidR="00B8542A" w:rsidRPr="005801E2">
        <w:t>s</w:t>
      </w:r>
      <w:r w:rsidR="005673EE" w:rsidRPr="005801E2">
        <w:t xml:space="preserve"> </w:t>
      </w:r>
      <w:r w:rsidR="00D80EC4" w:rsidRPr="005801E2">
        <w:t xml:space="preserve">promoting </w:t>
      </w:r>
      <w:r w:rsidR="005F232B" w:rsidRPr="005801E2">
        <w:t>similar idea(l)s</w:t>
      </w:r>
      <w:r w:rsidR="00E86BF0" w:rsidRPr="005801E2">
        <w:t>?</w:t>
      </w:r>
      <w:r w:rsidR="005673EE" w:rsidRPr="005801E2">
        <w:t xml:space="preserve"> </w:t>
      </w:r>
    </w:p>
    <w:p w14:paraId="785E5CD6" w14:textId="57EBCF5D" w:rsidR="00707FF6" w:rsidRPr="005801E2" w:rsidRDefault="00707FF6" w:rsidP="009C549F">
      <w:r>
        <w:tab/>
        <w:t xml:space="preserve">R2b: If analysts can </w:t>
      </w:r>
      <w:r w:rsidRPr="005801E2">
        <w:t>meaningfully distinguish</w:t>
      </w:r>
      <w:r>
        <w:t xml:space="preserve"> Russian and U.S. messages, can machines be taught to perform the same function?  </w:t>
      </w:r>
    </w:p>
    <w:p w14:paraId="4C52265C" w14:textId="7FCD22FD" w:rsidR="00E537C0" w:rsidRPr="005801E2" w:rsidRDefault="00385978" w:rsidP="0010000B">
      <w:r w:rsidRPr="005801E2">
        <w:lastRenderedPageBreak/>
        <w:tab/>
      </w:r>
      <w:r w:rsidR="009616BA" w:rsidRPr="005801E2">
        <w:t xml:space="preserve">Regarding </w:t>
      </w:r>
      <w:r w:rsidR="00707FF6">
        <w:t xml:space="preserve">the </w:t>
      </w:r>
      <w:r w:rsidR="009B5BFF" w:rsidRPr="005801E2">
        <w:t>R1</w:t>
      </w:r>
      <w:r w:rsidR="0001044A">
        <w:t>a and R1</w:t>
      </w:r>
      <w:r w:rsidR="00D1395D">
        <w:t>b</w:t>
      </w:r>
      <w:r w:rsidR="009B5BFF" w:rsidRPr="005801E2">
        <w:t xml:space="preserve">, our hunch is </w:t>
      </w:r>
      <w:r w:rsidR="0082651B">
        <w:t xml:space="preserve">that </w:t>
      </w:r>
      <w:r w:rsidR="004F1135" w:rsidRPr="005801E2">
        <w:t xml:space="preserve">types of </w:t>
      </w:r>
      <w:r w:rsidR="00BA732C" w:rsidRPr="005801E2">
        <w:t xml:space="preserve">rhetorical appeals </w:t>
      </w:r>
      <w:r w:rsidR="004F1135" w:rsidRPr="005801E2">
        <w:t>can</w:t>
      </w:r>
      <w:r w:rsidR="0029315D" w:rsidRPr="005801E2">
        <w:t>, in fact,</w:t>
      </w:r>
      <w:r w:rsidR="004F1135" w:rsidRPr="005801E2">
        <w:t xml:space="preserve"> be discerned</w:t>
      </w:r>
      <w:r w:rsidR="009B5BFF" w:rsidRPr="005801E2">
        <w:t>.</w:t>
      </w:r>
      <w:r w:rsidR="002D321B" w:rsidRPr="005801E2">
        <w:t xml:space="preserve"> Within the swirl</w:t>
      </w:r>
      <w:r w:rsidR="005801E2">
        <w:t xml:space="preserve"> of online discourse</w:t>
      </w:r>
      <w:r w:rsidR="00F71818" w:rsidRPr="005801E2">
        <w:t xml:space="preserve">, analysts can pinpoint specific types of messages that encourage different psychological, emotional, and behavioral responses. </w:t>
      </w:r>
      <w:r w:rsidR="009B5BFF" w:rsidRPr="005801E2">
        <w:t>Regarding R2</w:t>
      </w:r>
      <w:r w:rsidR="005B1639">
        <w:t>a and R2b</w:t>
      </w:r>
      <w:r w:rsidR="009616BA" w:rsidRPr="005801E2">
        <w:t>, o</w:t>
      </w:r>
      <w:r w:rsidR="00346E75" w:rsidRPr="005801E2">
        <w:t>ur hunch is that, s</w:t>
      </w:r>
      <w:r w:rsidR="00D80EC4" w:rsidRPr="005801E2">
        <w:t>emiotically-speaking,</w:t>
      </w:r>
      <w:r w:rsidR="0029315D" w:rsidRPr="005801E2">
        <w:t xml:space="preserve"> </w:t>
      </w:r>
      <w:r w:rsidR="00F00187" w:rsidRPr="005801E2">
        <w:t xml:space="preserve">skillful </w:t>
      </w:r>
      <w:r w:rsidR="0029315D" w:rsidRPr="005801E2">
        <w:t>Russian mimicry of U.S. leftist and rightist messages renders distinctions impossible—</w:t>
      </w:r>
      <w:r w:rsidR="00D80EC4" w:rsidRPr="005801E2">
        <w:t>the sign</w:t>
      </w:r>
      <w:r w:rsidR="00321F15" w:rsidRPr="005801E2">
        <w:t>s</w:t>
      </w:r>
      <w:r w:rsidR="00D80EC4" w:rsidRPr="005801E2">
        <w:t xml:space="preserve"> </w:t>
      </w:r>
      <w:r w:rsidR="00321F15" w:rsidRPr="005801E2">
        <w:t>themselves</w:t>
      </w:r>
      <w:r w:rsidR="00D80EC4" w:rsidRPr="005801E2">
        <w:t xml:space="preserve"> </w:t>
      </w:r>
      <w:r w:rsidR="0029315D" w:rsidRPr="005801E2">
        <w:t>are</w:t>
      </w:r>
      <w:r w:rsidR="00D80EC4" w:rsidRPr="005801E2">
        <w:t xml:space="preserve"> </w:t>
      </w:r>
      <w:r w:rsidR="00CE4AB3" w:rsidRPr="005801E2">
        <w:t>interchangeable</w:t>
      </w:r>
      <w:r w:rsidR="0010000B" w:rsidRPr="005801E2">
        <w:t>. As DiResta et al. (2018) observe, “the content looks – and in fact is – largely identical to content shared by real people who hold a common point of view” (p. 50)</w:t>
      </w:r>
      <w:r w:rsidR="00B97FA4" w:rsidRPr="005801E2">
        <w:t>. This</w:t>
      </w:r>
      <w:r w:rsidR="0010000B" w:rsidRPr="005801E2">
        <w:t xml:space="preserve"> situation presents </w:t>
      </w:r>
      <w:r w:rsidR="00CE3796" w:rsidRPr="005801E2">
        <w:t>complicated</w:t>
      </w:r>
      <w:r w:rsidR="0010000B" w:rsidRPr="005801E2">
        <w:t xml:space="preserve"> implications for U.S. political discourse</w:t>
      </w:r>
      <w:r w:rsidR="0082651B">
        <w:t>, for we speculate that by so closely modelling their messaging on existing U.S. political discourse, the architects of the Russian disinformation campaign sought to confuse our national deliberations, not with messages</w:t>
      </w:r>
      <w:r w:rsidR="008415C0" w:rsidRPr="005801E2">
        <w:t xml:space="preserve"> </w:t>
      </w:r>
      <w:r w:rsidR="0082651B">
        <w:t xml:space="preserve">that were obviously foreign or hostile but with messages that could graft onto, expand upon, and </w:t>
      </w:r>
      <w:r w:rsidR="00E43FA0">
        <w:t xml:space="preserve">then </w:t>
      </w:r>
      <w:r w:rsidR="0082651B">
        <w:t>subtly disrupt</w:t>
      </w:r>
      <w:r w:rsidR="00E43FA0">
        <w:t xml:space="preserve"> our election processes and norms.</w:t>
      </w:r>
      <w:r w:rsidR="00E537C0">
        <w:t xml:space="preserve"> As we saw KGB agent </w:t>
      </w:r>
      <w:r w:rsidR="00E537C0" w:rsidRPr="005801E2">
        <w:t>Bezmenov</w:t>
      </w:r>
      <w:r w:rsidR="00E537C0">
        <w:t xml:space="preserve"> indicate above, the goal of such messaging is to leave America “disoriented and confused.”</w:t>
      </w:r>
    </w:p>
    <w:p w14:paraId="0E0F8DC5" w14:textId="4784B37C" w:rsidR="00B85BB0" w:rsidRPr="005801E2" w:rsidRDefault="00F83A3F" w:rsidP="008D027F">
      <w:r w:rsidRPr="005801E2">
        <w:tab/>
      </w:r>
      <w:r w:rsidR="00AD7FEB" w:rsidRPr="005801E2">
        <w:t xml:space="preserve">Despite renewed </w:t>
      </w:r>
      <w:r w:rsidR="00417A29" w:rsidRPr="005801E2">
        <w:t xml:space="preserve">scholarly </w:t>
      </w:r>
      <w:r w:rsidR="00AD7FEB" w:rsidRPr="005801E2">
        <w:t>interest</w:t>
      </w:r>
      <w:r w:rsidR="00502AB5" w:rsidRPr="005801E2">
        <w:t xml:space="preserve"> in Russian disinformation</w:t>
      </w:r>
      <w:r w:rsidR="00AD7FEB" w:rsidRPr="005801E2">
        <w:t>, t</w:t>
      </w:r>
      <w:r w:rsidR="00E10BDF" w:rsidRPr="005801E2">
        <w:t>he</w:t>
      </w:r>
      <w:r w:rsidR="00D80EC4" w:rsidRPr="005801E2">
        <w:t xml:space="preserve">re is a dearth of </w:t>
      </w:r>
      <w:r w:rsidR="00E10BDF" w:rsidRPr="005801E2">
        <w:t xml:space="preserve">empirical </w:t>
      </w:r>
      <w:r w:rsidR="00D80EC4" w:rsidRPr="005801E2">
        <w:t xml:space="preserve">evidence supporting </w:t>
      </w:r>
      <w:r w:rsidR="00090301" w:rsidRPr="005801E2">
        <w:t>answer</w:t>
      </w:r>
      <w:r w:rsidR="00E65DB1" w:rsidRPr="005801E2">
        <w:t>s</w:t>
      </w:r>
      <w:r w:rsidR="00090301" w:rsidRPr="005801E2">
        <w:t xml:space="preserve"> to th</w:t>
      </w:r>
      <w:r w:rsidR="00E65DB1" w:rsidRPr="005801E2">
        <w:t xml:space="preserve">ese </w:t>
      </w:r>
      <w:r w:rsidR="00691A5D">
        <w:t>research</w:t>
      </w:r>
      <w:r w:rsidR="00E65DB1" w:rsidRPr="005801E2">
        <w:t xml:space="preserve"> </w:t>
      </w:r>
      <w:r w:rsidR="00090301" w:rsidRPr="005801E2">
        <w:t>question</w:t>
      </w:r>
      <w:r w:rsidR="00E65DB1" w:rsidRPr="005801E2">
        <w:t>s</w:t>
      </w:r>
      <w:r w:rsidR="00D02A78" w:rsidRPr="005801E2">
        <w:t>, and n</w:t>
      </w:r>
      <w:r w:rsidR="00D80EC4" w:rsidRPr="005801E2">
        <w:t xml:space="preserve">either theoretical </w:t>
      </w:r>
      <w:r w:rsidR="00E10BDF" w:rsidRPr="005801E2">
        <w:t xml:space="preserve">position </w:t>
      </w:r>
      <w:r w:rsidR="00090301" w:rsidRPr="005801E2">
        <w:t xml:space="preserve">has gained </w:t>
      </w:r>
      <w:r w:rsidR="00C827A0" w:rsidRPr="005801E2">
        <w:t>dominance</w:t>
      </w:r>
      <w:r w:rsidR="00090301" w:rsidRPr="005801E2">
        <w:t xml:space="preserve"> </w:t>
      </w:r>
      <w:r w:rsidR="00E10BDF" w:rsidRPr="005801E2">
        <w:t xml:space="preserve">vis-à-vis </w:t>
      </w:r>
      <w:r w:rsidR="006E7901" w:rsidRPr="005801E2">
        <w:t>analyses</w:t>
      </w:r>
      <w:r w:rsidR="00E10BDF" w:rsidRPr="005801E2">
        <w:t xml:space="preserve"> of </w:t>
      </w:r>
      <w:r w:rsidR="00B85BB0" w:rsidRPr="005801E2">
        <w:t xml:space="preserve">actual </w:t>
      </w:r>
      <w:r w:rsidR="00E10BDF" w:rsidRPr="005801E2">
        <w:t xml:space="preserve">Russian </w:t>
      </w:r>
      <w:r w:rsidR="00CF02B2" w:rsidRPr="005801E2">
        <w:t xml:space="preserve">disinformation </w:t>
      </w:r>
      <w:r w:rsidR="00502AB5" w:rsidRPr="005801E2">
        <w:t>activities</w:t>
      </w:r>
      <w:r w:rsidR="00AD7FEB" w:rsidRPr="005801E2">
        <w:t xml:space="preserve"> (Hjorth &amp; Rebecca, 2019)</w:t>
      </w:r>
      <w:r w:rsidR="001900BB" w:rsidRPr="005801E2">
        <w:t xml:space="preserve">. </w:t>
      </w:r>
      <w:r w:rsidR="00656917" w:rsidRPr="005801E2">
        <w:t xml:space="preserve">The absence of answers to these questions creates problems for stakeholders. Specifically, </w:t>
      </w:r>
      <w:r w:rsidR="00C52DA3">
        <w:t xml:space="preserve">as the GEC (2019) indicates, </w:t>
      </w:r>
      <w:r w:rsidR="00854272" w:rsidRPr="005801E2">
        <w:t>stakeholders</w:t>
      </w:r>
      <w:r w:rsidR="00B4172D" w:rsidRPr="005801E2">
        <w:t xml:space="preserve"> </w:t>
      </w:r>
      <w:r w:rsidR="00656917" w:rsidRPr="005801E2">
        <w:t xml:space="preserve">do not know which types of rhetorical appeals predominate in Russian disinformation (as well as </w:t>
      </w:r>
      <w:r w:rsidR="00854272" w:rsidRPr="005801E2">
        <w:t xml:space="preserve">how these </w:t>
      </w:r>
      <w:r w:rsidR="00A52072" w:rsidRPr="005801E2">
        <w:t xml:space="preserve">appeals </w:t>
      </w:r>
      <w:r w:rsidR="00656917" w:rsidRPr="005801E2">
        <w:t xml:space="preserve">change over time), making identification and containment difficult. We also do not know how social media gatekeepers (content moderators) </w:t>
      </w:r>
      <w:r w:rsidR="00854272" w:rsidRPr="005801E2">
        <w:t>attempt to distinguish</w:t>
      </w:r>
      <w:r w:rsidR="00656917" w:rsidRPr="005801E2">
        <w:t xml:space="preserve"> Russian disinformation (if at all) from U.S. leftist or rightest messages.</w:t>
      </w:r>
      <w:r w:rsidR="002C16B3" w:rsidRPr="005801E2">
        <w:t xml:space="preserve"> We do not know whether it is even possible for </w:t>
      </w:r>
      <w:r w:rsidR="0005186D">
        <w:t>content moderators</w:t>
      </w:r>
      <w:r w:rsidR="002C16B3" w:rsidRPr="005801E2">
        <w:t xml:space="preserve"> to do so.</w:t>
      </w:r>
      <w:r w:rsidR="00656917" w:rsidRPr="005801E2">
        <w:t xml:space="preserve"> </w:t>
      </w:r>
      <w:r w:rsidR="003B0A8E" w:rsidRPr="005801E2">
        <w:t>Therefore, i</w:t>
      </w:r>
      <w:r w:rsidR="008321E3" w:rsidRPr="005801E2">
        <w:t xml:space="preserve">n the same way that </w:t>
      </w:r>
      <w:r w:rsidR="00D80EC4" w:rsidRPr="005801E2">
        <w:t xml:space="preserve">U.S. investigators </w:t>
      </w:r>
      <w:r w:rsidR="00E10BDF" w:rsidRPr="005801E2">
        <w:t xml:space="preserve">in the 1980s </w:t>
      </w:r>
      <w:r w:rsidR="00D80EC4" w:rsidRPr="005801E2">
        <w:t xml:space="preserve">scrutinized </w:t>
      </w:r>
      <w:r w:rsidR="00C827A0" w:rsidRPr="005801E2">
        <w:t xml:space="preserve">false news stories </w:t>
      </w:r>
      <w:r w:rsidR="00E10BDF" w:rsidRPr="005801E2">
        <w:t xml:space="preserve">to identify </w:t>
      </w:r>
      <w:r w:rsidR="0006172A" w:rsidRPr="005801E2">
        <w:t xml:space="preserve">Russian </w:t>
      </w:r>
      <w:r w:rsidR="00E10BDF" w:rsidRPr="005801E2">
        <w:t xml:space="preserve">involvement, in this study, we </w:t>
      </w:r>
      <w:r w:rsidR="00C04621" w:rsidRPr="005801E2">
        <w:t>scrutinize</w:t>
      </w:r>
      <w:r w:rsidR="00E10BDF" w:rsidRPr="005801E2">
        <w:t xml:space="preserve"> known instances of Russian online disinformation in an attempt to</w:t>
      </w:r>
      <w:r w:rsidR="00B72D75" w:rsidRPr="005801E2">
        <w:t xml:space="preserve"> categorize types of rhetorical appeals </w:t>
      </w:r>
      <w:r w:rsidR="00A84067" w:rsidRPr="005801E2">
        <w:t xml:space="preserve">along a continuum of political </w:t>
      </w:r>
      <w:r w:rsidR="00B4172D" w:rsidRPr="005801E2">
        <w:t>action (</w:t>
      </w:r>
      <w:r w:rsidR="00DB44B7">
        <w:t xml:space="preserve">moving </w:t>
      </w:r>
      <w:r w:rsidR="00B4172D" w:rsidRPr="005801E2">
        <w:t xml:space="preserve">from </w:t>
      </w:r>
      <w:r w:rsidR="00A84067" w:rsidRPr="005801E2">
        <w:t>apathy to violence</w:t>
      </w:r>
      <w:r w:rsidR="00B4172D" w:rsidRPr="005801E2">
        <w:t>)</w:t>
      </w:r>
      <w:r w:rsidR="00EF0516" w:rsidRPr="005801E2">
        <w:t xml:space="preserve">, </w:t>
      </w:r>
      <w:r w:rsidR="00B85BB0" w:rsidRPr="005801E2">
        <w:t>exploring whether and how such</w:t>
      </w:r>
      <w:r w:rsidR="005E4E97" w:rsidRPr="005801E2">
        <w:t xml:space="preserve"> </w:t>
      </w:r>
      <w:r w:rsidR="0022037F" w:rsidRPr="005801E2">
        <w:t>an approach</w:t>
      </w:r>
      <w:r w:rsidR="0006172A" w:rsidRPr="005801E2">
        <w:t xml:space="preserve"> </w:t>
      </w:r>
      <w:r w:rsidR="00B85BB0" w:rsidRPr="005801E2">
        <w:t xml:space="preserve">may be </w:t>
      </w:r>
      <w:r w:rsidR="00EF0516" w:rsidRPr="005801E2">
        <w:t xml:space="preserve">amenable to machine learning and </w:t>
      </w:r>
      <w:r w:rsidR="00AF7684" w:rsidRPr="005801E2">
        <w:t>Artificial Intelligence (AI)</w:t>
      </w:r>
      <w:r w:rsidR="00EF0516" w:rsidRPr="005801E2">
        <w:t xml:space="preserve"> techniques</w:t>
      </w:r>
      <w:r w:rsidR="00A07962" w:rsidRPr="005801E2">
        <w:t xml:space="preserve"> (</w:t>
      </w:r>
      <w:r w:rsidR="00B62BBC" w:rsidRPr="005801E2">
        <w:t xml:space="preserve">for an example of </w:t>
      </w:r>
      <w:r w:rsidR="00406025" w:rsidRPr="005801E2">
        <w:t>a comparable</w:t>
      </w:r>
      <w:r w:rsidR="00B62BBC" w:rsidRPr="005801E2">
        <w:t xml:space="preserve"> approach, </w:t>
      </w:r>
      <w:r w:rsidR="00A07962" w:rsidRPr="005801E2">
        <w:t>see Miller, 2019)</w:t>
      </w:r>
      <w:r w:rsidRPr="005801E2">
        <w:t xml:space="preserve">. </w:t>
      </w:r>
      <w:r w:rsidR="00B85BB0" w:rsidRPr="005801E2">
        <w:t>Similar</w:t>
      </w:r>
      <w:r w:rsidRPr="005801E2">
        <w:t xml:space="preserve"> efforts are </w:t>
      </w:r>
      <w:r w:rsidR="00C04621" w:rsidRPr="005801E2">
        <w:t>an emerging</w:t>
      </w:r>
      <w:r w:rsidR="00406025" w:rsidRPr="005801E2">
        <w:t xml:space="preserve"> </w:t>
      </w:r>
      <w:r w:rsidR="00C04621" w:rsidRPr="005801E2">
        <w:t>specialization among government contractors</w:t>
      </w:r>
      <w:r w:rsidR="00EC44CE" w:rsidRPr="005801E2">
        <w:t xml:space="preserve"> (see, e.g. In-Q-Tel’s portfolio</w:t>
      </w:r>
      <w:r w:rsidR="0065322A" w:rsidRPr="005801E2">
        <w:t>,</w:t>
      </w:r>
      <w:r w:rsidR="00EC44CE" w:rsidRPr="005801E2">
        <w:t xml:space="preserve"> or companies such as Botswatch.de)</w:t>
      </w:r>
      <w:r w:rsidR="00E10BDF" w:rsidRPr="005801E2">
        <w:t>.</w:t>
      </w:r>
      <w:r w:rsidR="00C04621" w:rsidRPr="005801E2">
        <w:t xml:space="preserve"> However, our aim is not to contribute to </w:t>
      </w:r>
      <w:r w:rsidR="00A84067" w:rsidRPr="005801E2">
        <w:t xml:space="preserve">top-down </w:t>
      </w:r>
      <w:r w:rsidR="00C04621" w:rsidRPr="005801E2">
        <w:t xml:space="preserve">technological solutions that emphasize government </w:t>
      </w:r>
      <w:r w:rsidR="00406025" w:rsidRPr="005801E2">
        <w:t xml:space="preserve">control and </w:t>
      </w:r>
      <w:r w:rsidR="00C04621" w:rsidRPr="005801E2">
        <w:t>censorship</w:t>
      </w:r>
      <w:r w:rsidR="00406025" w:rsidRPr="005801E2">
        <w:t xml:space="preserve">; </w:t>
      </w:r>
      <w:r w:rsidR="00C04621" w:rsidRPr="005801E2">
        <w:t>rather</w:t>
      </w:r>
      <w:r w:rsidR="00406025" w:rsidRPr="005801E2">
        <w:t>, our aim is</w:t>
      </w:r>
      <w:r w:rsidR="00C04621" w:rsidRPr="005801E2">
        <w:t xml:space="preserve"> to</w:t>
      </w:r>
      <w:r w:rsidR="003333CE" w:rsidRPr="005801E2">
        <w:t xml:space="preserve"> aid citizens in</w:t>
      </w:r>
      <w:r w:rsidR="00C04621" w:rsidRPr="005801E2">
        <w:t xml:space="preserve"> thwart</w:t>
      </w:r>
      <w:r w:rsidR="003333CE" w:rsidRPr="005801E2">
        <w:t>ing</w:t>
      </w:r>
      <w:r w:rsidR="00C04621" w:rsidRPr="005801E2">
        <w:t xml:space="preserve"> Russian online disinformation via </w:t>
      </w:r>
      <w:r w:rsidR="00A81517" w:rsidRPr="005801E2">
        <w:t>a combination of AI</w:t>
      </w:r>
      <w:r w:rsidR="003333CE" w:rsidRPr="005801E2">
        <w:t xml:space="preserve"> and</w:t>
      </w:r>
      <w:r w:rsidR="00A84067" w:rsidRPr="005801E2">
        <w:t xml:space="preserve"> </w:t>
      </w:r>
      <w:r w:rsidRPr="005801E2">
        <w:t xml:space="preserve">improved </w:t>
      </w:r>
      <w:r w:rsidR="00C04621" w:rsidRPr="005801E2">
        <w:t>public education</w:t>
      </w:r>
      <w:r w:rsidR="00406025" w:rsidRPr="005801E2">
        <w:t xml:space="preserve">. We seek to develop resources that will assist </w:t>
      </w:r>
      <w:r w:rsidR="00B4172D" w:rsidRPr="005801E2">
        <w:t>social media participants and content moderators</w:t>
      </w:r>
      <w:r w:rsidR="00406025" w:rsidRPr="005801E2">
        <w:t xml:space="preserve"> </w:t>
      </w:r>
      <w:r w:rsidR="00E43FA0">
        <w:t xml:space="preserve">in </w:t>
      </w:r>
      <w:r w:rsidR="00406025" w:rsidRPr="005801E2">
        <w:t>identify</w:t>
      </w:r>
      <w:r w:rsidR="00E43FA0">
        <w:t>ing</w:t>
      </w:r>
      <w:r w:rsidR="00406025" w:rsidRPr="005801E2">
        <w:t xml:space="preserve"> </w:t>
      </w:r>
      <w:r w:rsidR="00255807" w:rsidRPr="005801E2">
        <w:t>(</w:t>
      </w:r>
      <w:r w:rsidR="00406025" w:rsidRPr="005801E2">
        <w:t xml:space="preserve">and </w:t>
      </w:r>
      <w:r w:rsidR="00255807" w:rsidRPr="005801E2">
        <w:t xml:space="preserve">perhaps </w:t>
      </w:r>
      <w:r w:rsidR="00406025" w:rsidRPr="005801E2">
        <w:t>resist</w:t>
      </w:r>
      <w:r w:rsidR="00E43FA0">
        <w:t>ing</w:t>
      </w:r>
      <w:r w:rsidR="00255807" w:rsidRPr="005801E2">
        <w:t>)</w:t>
      </w:r>
      <w:r w:rsidR="00406025" w:rsidRPr="005801E2">
        <w:t xml:space="preserve"> Russian disinformation activities</w:t>
      </w:r>
      <w:r w:rsidR="005F2795" w:rsidRPr="005801E2">
        <w:t xml:space="preserve"> (</w:t>
      </w:r>
      <w:r w:rsidR="00A81517" w:rsidRPr="005801E2">
        <w:t xml:space="preserve">Lazer et al., 2018; </w:t>
      </w:r>
      <w:r w:rsidR="005F2795" w:rsidRPr="005801E2">
        <w:t>McGeehan, 2018).</w:t>
      </w:r>
    </w:p>
    <w:p w14:paraId="05CC4D0E" w14:textId="439AC493" w:rsidR="00EC34EC" w:rsidRPr="005801E2" w:rsidRDefault="00B85BB0" w:rsidP="008D027F">
      <w:r w:rsidRPr="005801E2">
        <w:tab/>
      </w:r>
      <w:r w:rsidR="009A6AF0" w:rsidRPr="005801E2">
        <w:t xml:space="preserve">We approach this </w:t>
      </w:r>
      <w:r w:rsidR="003B0A8E" w:rsidRPr="005801E2">
        <w:t xml:space="preserve">pilot </w:t>
      </w:r>
      <w:r w:rsidR="00E10BDF" w:rsidRPr="005801E2">
        <w:t>study</w:t>
      </w:r>
      <w:r w:rsidR="009A6AF0" w:rsidRPr="005801E2">
        <w:t xml:space="preserve"> with an awareness of </w:t>
      </w:r>
      <w:r w:rsidR="00E10BDF" w:rsidRPr="005801E2">
        <w:t xml:space="preserve">the theoretical </w:t>
      </w:r>
      <w:r w:rsidR="00642EBD" w:rsidRPr="005801E2">
        <w:t xml:space="preserve">and political </w:t>
      </w:r>
      <w:r w:rsidR="00E10BDF" w:rsidRPr="005801E2">
        <w:t xml:space="preserve">minefields surrounding authorial </w:t>
      </w:r>
      <w:r w:rsidR="009A6AF0" w:rsidRPr="005801E2">
        <w:t>intent</w:t>
      </w:r>
      <w:r w:rsidR="0013526C" w:rsidRPr="005801E2">
        <w:t>ion</w:t>
      </w:r>
      <w:r w:rsidR="00642EBD" w:rsidRPr="005801E2">
        <w:t xml:space="preserve">, </w:t>
      </w:r>
      <w:r w:rsidR="00897243" w:rsidRPr="005801E2">
        <w:t>ideology</w:t>
      </w:r>
      <w:r w:rsidR="00E10BDF" w:rsidRPr="005801E2">
        <w:t xml:space="preserve">, </w:t>
      </w:r>
      <w:r w:rsidR="007B78FB" w:rsidRPr="005801E2">
        <w:t xml:space="preserve">and </w:t>
      </w:r>
      <w:r w:rsidR="00642EBD" w:rsidRPr="005801E2">
        <w:t>freedom of speech</w:t>
      </w:r>
      <w:r w:rsidR="006F7ECC" w:rsidRPr="005801E2">
        <w:t xml:space="preserve">, </w:t>
      </w:r>
      <w:r w:rsidR="00E10BDF" w:rsidRPr="005801E2">
        <w:t xml:space="preserve">but also </w:t>
      </w:r>
      <w:r w:rsidR="00EF0516" w:rsidRPr="005801E2">
        <w:t>with</w:t>
      </w:r>
      <w:r w:rsidR="00E10BDF" w:rsidRPr="005801E2">
        <w:t xml:space="preserve"> </w:t>
      </w:r>
      <w:r w:rsidR="002019EE" w:rsidRPr="005801E2">
        <w:t>a concern for</w:t>
      </w:r>
      <w:r w:rsidR="00EF0516" w:rsidRPr="005801E2">
        <w:t xml:space="preserve"> the </w:t>
      </w:r>
      <w:r w:rsidR="009A6AF0" w:rsidRPr="005801E2">
        <w:t xml:space="preserve">influence </w:t>
      </w:r>
      <w:r w:rsidR="00EF0516" w:rsidRPr="005801E2">
        <w:t>that</w:t>
      </w:r>
      <w:r w:rsidR="00E10BDF" w:rsidRPr="005801E2">
        <w:t xml:space="preserve"> Russian disinformation </w:t>
      </w:r>
      <w:r w:rsidR="00EF0516" w:rsidRPr="005801E2">
        <w:t xml:space="preserve">had </w:t>
      </w:r>
      <w:r w:rsidR="00E10BDF" w:rsidRPr="005801E2">
        <w:t>during</w:t>
      </w:r>
      <w:r w:rsidR="009A6AF0" w:rsidRPr="005801E2">
        <w:t xml:space="preserve"> the 2016 </w:t>
      </w:r>
      <w:r w:rsidR="003B0A8E" w:rsidRPr="005801E2">
        <w:t xml:space="preserve">U.S. </w:t>
      </w:r>
      <w:r w:rsidR="009A6AF0" w:rsidRPr="005801E2">
        <w:t>election</w:t>
      </w:r>
      <w:r w:rsidRPr="005801E2">
        <w:t>—</w:t>
      </w:r>
      <w:r w:rsidR="002019EE" w:rsidRPr="005801E2">
        <w:t xml:space="preserve">and </w:t>
      </w:r>
      <w:r w:rsidR="00DF0285" w:rsidRPr="005801E2">
        <w:t>may</w:t>
      </w:r>
      <w:r w:rsidR="002019EE" w:rsidRPr="005801E2">
        <w:t xml:space="preserve"> have again in the future</w:t>
      </w:r>
      <w:r w:rsidR="009A6AF0" w:rsidRPr="005801E2">
        <w:t>.</w:t>
      </w:r>
      <w:r w:rsidR="00BD76C3" w:rsidRPr="005801E2">
        <w:t xml:space="preserve"> The theme of Russian “deception, infiltration, and contamination of Western society’s prized, yet vulnerable assets (e.g., bodies, identities, and technologies)” has deep roots in American culture (Taylor 2017, p. 50).</w:t>
      </w:r>
      <w:r w:rsidR="00DB44B7">
        <w:t xml:space="preserve"> The cyberwarfare we address here, however, takes these concerns to a new level. As the </w:t>
      </w:r>
      <w:r w:rsidR="00D92725">
        <w:t xml:space="preserve">Intelligence Community Assessment report warns: “Russian efforts to influence the 2016 U.S. presidential election represent the most recent expression of Moscow’s longstanding desire to undermine the U.S.-led liberal democratic order, but these activities demonstrated </w:t>
      </w:r>
      <w:r w:rsidR="00D92725" w:rsidRPr="00CA1063">
        <w:rPr>
          <w:i/>
        </w:rPr>
        <w:t>a significant escalation</w:t>
      </w:r>
      <w:r w:rsidR="00D92725">
        <w:t>” (“Assessing Russian Activities,” p. 6, emphasis added). Given this context, w</w:t>
      </w:r>
      <w:r w:rsidR="00E10BDF" w:rsidRPr="005801E2">
        <w:t xml:space="preserve">e attempt to </w:t>
      </w:r>
      <w:r w:rsidR="007C0D0C" w:rsidRPr="005801E2">
        <w:t>avoid Red Scare</w:t>
      </w:r>
      <w:r w:rsidR="00EF0516" w:rsidRPr="005801E2">
        <w:t xml:space="preserve">-style </w:t>
      </w:r>
      <w:r w:rsidR="00E10BDF" w:rsidRPr="005801E2">
        <w:t>fearmongering while</w:t>
      </w:r>
      <w:r w:rsidR="00EF0516" w:rsidRPr="005801E2">
        <w:t xml:space="preserve"> also</w:t>
      </w:r>
      <w:r w:rsidR="007C0D0C" w:rsidRPr="005801E2">
        <w:t xml:space="preserve"> tak</w:t>
      </w:r>
      <w:r w:rsidR="00E10BDF" w:rsidRPr="005801E2">
        <w:t xml:space="preserve">ing </w:t>
      </w:r>
      <w:r w:rsidR="00E10BDF" w:rsidRPr="005801E2">
        <w:lastRenderedPageBreak/>
        <w:t>Russian</w:t>
      </w:r>
      <w:r w:rsidR="007C0D0C" w:rsidRPr="005801E2">
        <w:t xml:space="preserve"> disinformation activities seriously.</w:t>
      </w:r>
      <w:r w:rsidRPr="005801E2">
        <w:t xml:space="preserve"> </w:t>
      </w:r>
      <w:r w:rsidR="00EC34EC" w:rsidRPr="005801E2">
        <w:t>In the remainder of this study, we first propose a typology of Russian online disinformation</w:t>
      </w:r>
      <w:r w:rsidR="002019EE" w:rsidRPr="005801E2">
        <w:t xml:space="preserve"> that builds upon the handful of </w:t>
      </w:r>
      <w:r w:rsidRPr="005801E2">
        <w:t xml:space="preserve">extant </w:t>
      </w:r>
      <w:r w:rsidR="002019EE" w:rsidRPr="005801E2">
        <w:t>categorization schemes</w:t>
      </w:r>
      <w:r w:rsidR="004F5A86" w:rsidRPr="005801E2">
        <w:t xml:space="preserve"> found in the literature</w:t>
      </w:r>
      <w:r w:rsidR="00EC34EC" w:rsidRPr="005801E2">
        <w:t xml:space="preserve">. We then </w:t>
      </w:r>
      <w:r w:rsidR="005026E7" w:rsidRPr="005801E2">
        <w:t>highlight</w:t>
      </w:r>
      <w:r w:rsidR="00EC34EC" w:rsidRPr="005801E2">
        <w:t xml:space="preserve"> recent methodological approaches used to investigate Russian online disinformation before </w:t>
      </w:r>
      <w:r w:rsidR="00152DF2" w:rsidRPr="005801E2">
        <w:t>describing our own</w:t>
      </w:r>
      <w:r w:rsidR="00351CFF" w:rsidRPr="005801E2">
        <w:t xml:space="preserve"> approach</w:t>
      </w:r>
      <w:r w:rsidR="00152DF2" w:rsidRPr="005801E2">
        <w:t xml:space="preserve">. </w:t>
      </w:r>
      <w:r w:rsidRPr="005801E2">
        <w:t>Our</w:t>
      </w:r>
      <w:r w:rsidR="00152DF2" w:rsidRPr="005801E2">
        <w:t xml:space="preserve"> </w:t>
      </w:r>
      <w:r w:rsidR="00E43FA0">
        <w:t>method</w:t>
      </w:r>
      <w:r w:rsidR="00E43FA0" w:rsidRPr="005801E2">
        <w:t xml:space="preserve"> </w:t>
      </w:r>
      <w:r w:rsidR="00152DF2" w:rsidRPr="005801E2">
        <w:t xml:space="preserve">leverages rhetorical analysis in a way that makes it amenable to machine learning and AI techniques. </w:t>
      </w:r>
      <w:r w:rsidR="00AD0734" w:rsidRPr="005801E2">
        <w:t>To answer R1</w:t>
      </w:r>
      <w:r w:rsidR="00CD17B9">
        <w:t>a</w:t>
      </w:r>
      <w:r w:rsidR="00AD0734" w:rsidRPr="005801E2">
        <w:t>, w</w:t>
      </w:r>
      <w:r w:rsidR="008A5B7D" w:rsidRPr="005801E2">
        <w:t xml:space="preserve">e analyze </w:t>
      </w:r>
      <w:r w:rsidR="008A5B7D" w:rsidRPr="005801E2">
        <w:rPr>
          <w:rFonts w:eastAsiaTheme="minorHAnsi"/>
        </w:rPr>
        <w:t>known Internet Research Agency (IRA) Facebook</w:t>
      </w:r>
      <w:r w:rsidR="00E63061">
        <w:rPr>
          <w:rFonts w:eastAsiaTheme="minorHAnsi"/>
        </w:rPr>
        <w:t xml:space="preserve"> and Instagram</w:t>
      </w:r>
      <w:r w:rsidR="008A5B7D" w:rsidRPr="005801E2">
        <w:rPr>
          <w:rFonts w:eastAsiaTheme="minorHAnsi"/>
        </w:rPr>
        <w:t xml:space="preserve"> </w:t>
      </w:r>
      <w:r w:rsidR="00BD6612">
        <w:rPr>
          <w:rFonts w:eastAsiaTheme="minorHAnsi"/>
        </w:rPr>
        <w:t xml:space="preserve">messages </w:t>
      </w:r>
      <w:r w:rsidR="008A5B7D" w:rsidRPr="005801E2">
        <w:rPr>
          <w:rFonts w:eastAsiaTheme="minorHAnsi"/>
        </w:rPr>
        <w:t xml:space="preserve">released by the U.S. House Intelligence Committee, </w:t>
      </w:r>
      <w:r w:rsidR="00351CFF" w:rsidRPr="005801E2">
        <w:rPr>
          <w:rFonts w:eastAsiaTheme="minorHAnsi"/>
        </w:rPr>
        <w:t xml:space="preserve">using our typology to </w:t>
      </w:r>
      <w:r w:rsidR="008A5B7D" w:rsidRPr="005801E2">
        <w:rPr>
          <w:rFonts w:eastAsiaTheme="minorHAnsi"/>
        </w:rPr>
        <w:t>categoriz</w:t>
      </w:r>
      <w:r w:rsidR="00351CFF" w:rsidRPr="005801E2">
        <w:rPr>
          <w:rFonts w:eastAsiaTheme="minorHAnsi"/>
        </w:rPr>
        <w:t>e</w:t>
      </w:r>
      <w:r w:rsidR="008A5B7D" w:rsidRPr="005801E2">
        <w:rPr>
          <w:rFonts w:eastAsiaTheme="minorHAnsi"/>
        </w:rPr>
        <w:t xml:space="preserve"> the </w:t>
      </w:r>
      <w:r w:rsidR="002D4372" w:rsidRPr="005801E2">
        <w:rPr>
          <w:rFonts w:eastAsiaTheme="minorHAnsi"/>
        </w:rPr>
        <w:t xml:space="preserve">principal </w:t>
      </w:r>
      <w:r w:rsidR="008A5B7D" w:rsidRPr="005801E2">
        <w:rPr>
          <w:rFonts w:eastAsiaTheme="minorHAnsi"/>
        </w:rPr>
        <w:t xml:space="preserve">rhetorical </w:t>
      </w:r>
      <w:r w:rsidR="002D4372" w:rsidRPr="005801E2">
        <w:rPr>
          <w:rFonts w:eastAsiaTheme="minorHAnsi"/>
        </w:rPr>
        <w:t>appeal</w:t>
      </w:r>
      <w:r w:rsidR="008A5B7D" w:rsidRPr="005801E2">
        <w:rPr>
          <w:rFonts w:eastAsiaTheme="minorHAnsi"/>
        </w:rPr>
        <w:t xml:space="preserve"> of each message.</w:t>
      </w:r>
      <w:r w:rsidR="00AD0734" w:rsidRPr="005801E2">
        <w:rPr>
          <w:rFonts w:eastAsiaTheme="minorHAnsi"/>
        </w:rPr>
        <w:t xml:space="preserve"> This analysis subsequently allows us to address R2</w:t>
      </w:r>
      <w:r w:rsidR="00CD17B9">
        <w:rPr>
          <w:rFonts w:eastAsiaTheme="minorHAnsi"/>
        </w:rPr>
        <w:t>a</w:t>
      </w:r>
      <w:r w:rsidR="00AD0734" w:rsidRPr="005801E2">
        <w:rPr>
          <w:rFonts w:eastAsiaTheme="minorHAnsi"/>
        </w:rPr>
        <w:t xml:space="preserve"> </w:t>
      </w:r>
      <w:r w:rsidR="009D709A" w:rsidRPr="005801E2">
        <w:rPr>
          <w:rFonts w:eastAsiaTheme="minorHAnsi"/>
        </w:rPr>
        <w:t>(</w:t>
      </w:r>
      <w:r w:rsidR="009D709A" w:rsidRPr="005801E2">
        <w:t xml:space="preserve">distinguishing Russian disinformation from U.S. </w:t>
      </w:r>
      <w:r w:rsidR="007C1505" w:rsidRPr="005801E2">
        <w:t>l</w:t>
      </w:r>
      <w:r w:rsidR="009D709A" w:rsidRPr="005801E2">
        <w:t xml:space="preserve">eftist or </w:t>
      </w:r>
      <w:r w:rsidR="007C1505" w:rsidRPr="005801E2">
        <w:t>r</w:t>
      </w:r>
      <w:r w:rsidR="009D709A" w:rsidRPr="005801E2">
        <w:t xml:space="preserve">ightest messages) </w:t>
      </w:r>
      <w:r w:rsidR="00AD0734" w:rsidRPr="005801E2">
        <w:rPr>
          <w:rFonts w:eastAsiaTheme="minorHAnsi"/>
        </w:rPr>
        <w:t>while acknowledging that more comparative work needs to be conducted</w:t>
      </w:r>
      <w:r w:rsidR="00152A5F">
        <w:rPr>
          <w:rFonts w:eastAsiaTheme="minorHAnsi"/>
        </w:rPr>
        <w:t xml:space="preserve"> (R1b and R2b are taken upon in a subsequent study)</w:t>
      </w:r>
      <w:r w:rsidR="00AD0734" w:rsidRPr="005801E2">
        <w:rPr>
          <w:rFonts w:eastAsiaTheme="minorHAnsi"/>
        </w:rPr>
        <w:t>. We conclude with a discussion of the limitations of this pilot study</w:t>
      </w:r>
      <w:r w:rsidR="009D709A" w:rsidRPr="005801E2">
        <w:rPr>
          <w:rFonts w:eastAsiaTheme="minorHAnsi"/>
        </w:rPr>
        <w:t xml:space="preserve">, </w:t>
      </w:r>
      <w:r w:rsidR="00E43FA0">
        <w:rPr>
          <w:rFonts w:eastAsiaTheme="minorHAnsi"/>
        </w:rPr>
        <w:t>and then</w:t>
      </w:r>
      <w:r w:rsidR="009D709A" w:rsidRPr="005801E2">
        <w:rPr>
          <w:rFonts w:eastAsiaTheme="minorHAnsi"/>
        </w:rPr>
        <w:t xml:space="preserve"> outline </w:t>
      </w:r>
      <w:r w:rsidR="00AD0734" w:rsidRPr="005801E2">
        <w:rPr>
          <w:rFonts w:eastAsiaTheme="minorHAnsi"/>
        </w:rPr>
        <w:t xml:space="preserve">a pathway forward. </w:t>
      </w:r>
      <w:r w:rsidR="00D92725">
        <w:rPr>
          <w:rFonts w:eastAsiaTheme="minorHAnsi"/>
        </w:rPr>
        <w:t>We begin with the assumption that the United States is under attack; our efforts are meant to begin the hard work of building a better defense.</w:t>
      </w:r>
    </w:p>
    <w:p w14:paraId="64F3DEF7" w14:textId="7ABD9F37" w:rsidR="00DD2896" w:rsidRPr="005801E2" w:rsidRDefault="00DD2896" w:rsidP="008D027F"/>
    <w:p w14:paraId="5791F9FD" w14:textId="2026F581" w:rsidR="00DD2896" w:rsidRPr="005801E2" w:rsidRDefault="00FD5ED4" w:rsidP="00DD2896">
      <w:pPr>
        <w:jc w:val="center"/>
      </w:pPr>
      <w:r w:rsidRPr="005801E2">
        <w:t>A</w:t>
      </w:r>
      <w:r w:rsidR="00DD2896" w:rsidRPr="005801E2">
        <w:t xml:space="preserve"> Typology of Russian Disinformation</w:t>
      </w:r>
    </w:p>
    <w:p w14:paraId="77D26DAF" w14:textId="5EC6D805" w:rsidR="00DD2896" w:rsidRPr="005801E2" w:rsidRDefault="00DD2896" w:rsidP="00DD2896">
      <w:pPr>
        <w:jc w:val="center"/>
      </w:pPr>
    </w:p>
    <w:p w14:paraId="4B378C27" w14:textId="28699F19" w:rsidR="0007510E" w:rsidRPr="005801E2" w:rsidRDefault="007132A7" w:rsidP="007132A7">
      <w:r w:rsidRPr="005801E2">
        <w:tab/>
      </w:r>
      <w:r w:rsidR="00082664" w:rsidRPr="005801E2">
        <w:t xml:space="preserve">Analyses of Russia’s disinformation activities during the 2016 election have revealed </w:t>
      </w:r>
      <w:r w:rsidR="000D1FEA" w:rsidRPr="005801E2">
        <w:t xml:space="preserve">the </w:t>
      </w:r>
      <w:r w:rsidR="00FC32F2" w:rsidRPr="005801E2">
        <w:t>message</w:t>
      </w:r>
      <w:r w:rsidR="000D1FEA" w:rsidRPr="005801E2">
        <w:t>s’</w:t>
      </w:r>
      <w:r w:rsidR="00082664" w:rsidRPr="005801E2">
        <w:t xml:space="preserve"> inconsistency. As Miller</w:t>
      </w:r>
      <w:r w:rsidR="00904722" w:rsidRPr="005801E2">
        <w:t xml:space="preserve">’s </w:t>
      </w:r>
      <w:r w:rsidR="00340634" w:rsidRPr="005801E2">
        <w:t xml:space="preserve">(2019) </w:t>
      </w:r>
      <w:r w:rsidR="00904722" w:rsidRPr="005801E2">
        <w:t>analysis of Russian Twitter messages</w:t>
      </w:r>
      <w:r w:rsidR="00082664" w:rsidRPr="005801E2">
        <w:t xml:space="preserve"> notes, “Topic models indicate a high degree of topical heterogeneity and suggest Russian efforts sought to simultaneously provide support for discussion of a wide variety of contradictory political topics while also prioritizing goals around the candidates in the race” (para. </w:t>
      </w:r>
      <w:r w:rsidR="0041435E" w:rsidRPr="005801E2">
        <w:t>8). Why would Russian disinformation present contradictory political topics?</w:t>
      </w:r>
      <w:r w:rsidR="0007510E" w:rsidRPr="005801E2">
        <w:t xml:space="preserve"> The following typology offers an answer</w:t>
      </w:r>
      <w:r w:rsidR="005C678B" w:rsidRPr="005801E2">
        <w:t>, which can be summed up in the following observation</w:t>
      </w:r>
      <w:r w:rsidR="00D92725">
        <w:t>: “</w:t>
      </w:r>
      <w:r w:rsidR="005C678B" w:rsidRPr="005801E2">
        <w:t>ultimately, in order to have a politics, we need to have a broad agreement on our reality. We have many different ways of destroying that broad agreement” (</w:t>
      </w:r>
      <w:r w:rsidR="008603D4" w:rsidRPr="005801E2">
        <w:t>Gessen &amp; Zuckerman, 2019).</w:t>
      </w:r>
      <w:r w:rsidR="00B96C0D" w:rsidRPr="005801E2">
        <w:t xml:space="preserve"> </w:t>
      </w:r>
      <w:r w:rsidR="00A9533B" w:rsidRPr="005801E2">
        <w:t>Simply put</w:t>
      </w:r>
      <w:r w:rsidR="00B96C0D" w:rsidRPr="005801E2">
        <w:t xml:space="preserve">, </w:t>
      </w:r>
      <w:r w:rsidR="00A9533B" w:rsidRPr="005801E2">
        <w:t>Russian promotion</w:t>
      </w:r>
      <w:r w:rsidR="00B96C0D" w:rsidRPr="005801E2">
        <w:t xml:space="preserve"> of contradictory political topics helps to deepen existing fractures in </w:t>
      </w:r>
      <w:r w:rsidR="00E43FA0">
        <w:t>our increasingly</w:t>
      </w:r>
      <w:r w:rsidR="00DB0EE2" w:rsidRPr="005801E2">
        <w:t xml:space="preserve"> dysfunctional </w:t>
      </w:r>
      <w:r w:rsidR="00B96C0D" w:rsidRPr="005801E2">
        <w:t xml:space="preserve">U.S. political discourse. </w:t>
      </w:r>
      <w:r w:rsidR="00E43FA0">
        <w:t>To help reader’s visualize the complexity of this strategy of “destroying broad agreement,” we began our work by creating a map of America’s media outlets and their corresponding political</w:t>
      </w:r>
      <w:r w:rsidR="00D92725">
        <w:t>-rhetorical norms</w:t>
      </w:r>
      <w:r w:rsidR="00E43FA0">
        <w:t xml:space="preserve">, thus indicating a multi-faceted understanding of the full range of beliefs percolating through our society. What is striking about this “map” is to see how the Russian disinformation campaign targeted all sectors of the map; we interpret this finding, which we detail below, as evidence of the Russian’s strategy not to push a coherent argument </w:t>
      </w:r>
      <w:r w:rsidR="00D92725">
        <w:t>either for</w:t>
      </w:r>
      <w:r w:rsidR="0081355F">
        <w:t xml:space="preserve"> or against one party or belief-system, </w:t>
      </w:r>
      <w:r w:rsidR="00E43FA0">
        <w:t>but to literally pollute our national discourse with extremist messaging across the board of political discourse.</w:t>
      </w:r>
    </w:p>
    <w:p w14:paraId="0DD32A53" w14:textId="77093841" w:rsidR="007132A7" w:rsidRPr="005801E2" w:rsidRDefault="00340634" w:rsidP="007132A7">
      <w:r w:rsidRPr="005801E2">
        <w:tab/>
      </w:r>
      <w:r w:rsidR="007132A7" w:rsidRPr="005801E2">
        <w:t xml:space="preserve">In </w:t>
      </w:r>
      <w:r w:rsidR="00D92725">
        <w:t xml:space="preserve">our “democracy map” (see </w:t>
      </w:r>
      <w:r w:rsidR="007132A7" w:rsidRPr="005801E2">
        <w:t>Figure 1</w:t>
      </w:r>
      <w:r w:rsidR="00D92725">
        <w:t>)</w:t>
      </w:r>
      <w:r w:rsidR="007132A7" w:rsidRPr="005801E2">
        <w:t xml:space="preserve">, the center circle (in blue) represents the traditional terrain of mainstream, reality-based journalism. Within this discursive space, there is a play of different perspectives but a shared commitment to truth and fair debate. The second tier moving outward from the center along the horizontal axis is more opinion-heavy but still reality-based. As we move further to the Right or Left, we move from news to opinion to fantastical conspiracy mongering. Our claim is that messages falling on either extreme—Left or Right—destabilize the “center” of American politics, leaving </w:t>
      </w:r>
      <w:r w:rsidR="00D92725">
        <w:t>diminished</w:t>
      </w:r>
      <w:r w:rsidR="00D92725" w:rsidRPr="005801E2">
        <w:t xml:space="preserve"> </w:t>
      </w:r>
      <w:r w:rsidR="007132A7" w:rsidRPr="005801E2">
        <w:t xml:space="preserve">room for shared knowledge and little commitment to civility, all the while chipping away at the very notion of “truth.” In this way, rhetorical extremism undermines prudence, making democracy dysfunctional. The vertical axis in Figure 1 works in the same way, albeit by measuring the intended effects of the message. In the center/blue circle, mainstream media seek to inform and enlighten—the traditional functions of the “news.” As we rise up this axis, messages move away from “news” and into the </w:t>
      </w:r>
      <w:r w:rsidR="007132A7" w:rsidRPr="005801E2">
        <w:lastRenderedPageBreak/>
        <w:t xml:space="preserve">realms of stoking anger, calling for change, and calling for violence. As we fall down the axis, we move away from “news” and into the realms of extreme skepticism, then distrust of the system, and eventually paralyzed inaction. Whether moving up or down this axis, the reader/viewer is compelled away from the “center” of democracy and into the equally dangerous extremes of either apathy or </w:t>
      </w:r>
      <w:commentRangeStart w:id="13"/>
      <w:r w:rsidR="007132A7" w:rsidRPr="005801E2">
        <w:t>violence</w:t>
      </w:r>
      <w:commentRangeEnd w:id="13"/>
      <w:r w:rsidR="0081355F">
        <w:rPr>
          <w:rStyle w:val="CommentReference"/>
        </w:rPr>
        <w:commentReference w:id="13"/>
      </w:r>
      <w:r w:rsidR="007132A7" w:rsidRPr="005801E2">
        <w:t>.</w:t>
      </w:r>
      <w:r w:rsidR="00D92725">
        <w:t xml:space="preserve"> Within this “map,” we want to emphasize that </w:t>
      </w:r>
      <w:r w:rsidR="00ED7DAC">
        <w:t>Russian disinformation efforts mimic, piggy-back on, tweak, and otherwise profit off of existing U.S. messages.</w:t>
      </w:r>
    </w:p>
    <w:p w14:paraId="3D25CC3E" w14:textId="6E193545" w:rsidR="00002000" w:rsidRPr="005801E2" w:rsidRDefault="00002000" w:rsidP="007132A7"/>
    <w:p w14:paraId="01DA873B" w14:textId="77777777" w:rsidR="00002000" w:rsidRPr="005801E2" w:rsidRDefault="00002000" w:rsidP="00002000">
      <w:r w:rsidRPr="005801E2">
        <w:rPr>
          <w:noProof/>
        </w:rPr>
        <w:drawing>
          <wp:inline distT="0" distB="0" distL="0" distR="0" wp14:anchorId="258796CC" wp14:editId="5DB0E05B">
            <wp:extent cx="5943600" cy="3358515"/>
            <wp:effectExtent l="25400" t="25400" r="2540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8515"/>
                    </a:xfrm>
                    <a:prstGeom prst="rect">
                      <a:avLst/>
                    </a:prstGeom>
                    <a:ln w="19050">
                      <a:solidFill>
                        <a:schemeClr val="tx1"/>
                      </a:solidFill>
                    </a:ln>
                  </pic:spPr>
                </pic:pic>
              </a:graphicData>
            </a:graphic>
          </wp:inline>
        </w:drawing>
      </w:r>
    </w:p>
    <w:p w14:paraId="37828726" w14:textId="77777777" w:rsidR="00002000" w:rsidRPr="005801E2" w:rsidRDefault="00002000" w:rsidP="00002000">
      <w:pPr>
        <w:jc w:val="center"/>
        <w:rPr>
          <w:color w:val="000000" w:themeColor="text1"/>
        </w:rPr>
      </w:pPr>
      <w:r w:rsidRPr="005801E2">
        <w:rPr>
          <w:color w:val="000000" w:themeColor="text1"/>
        </w:rPr>
        <w:t xml:space="preserve">Figure 1. U.S. Media Rhetoric </w:t>
      </w:r>
      <w:commentRangeStart w:id="14"/>
      <w:r w:rsidRPr="005801E2">
        <w:rPr>
          <w:color w:val="000000" w:themeColor="text1"/>
        </w:rPr>
        <w:t>Map</w:t>
      </w:r>
      <w:commentRangeEnd w:id="14"/>
      <w:r w:rsidR="0081355F">
        <w:rPr>
          <w:rStyle w:val="CommentReference"/>
        </w:rPr>
        <w:commentReference w:id="14"/>
      </w:r>
    </w:p>
    <w:p w14:paraId="581D9499" w14:textId="77777777" w:rsidR="00002000" w:rsidRPr="005801E2" w:rsidRDefault="00002000" w:rsidP="007132A7"/>
    <w:p w14:paraId="41C75BD8" w14:textId="181B515A" w:rsidR="00E14EBE" w:rsidRPr="005801E2" w:rsidRDefault="00E14EBE" w:rsidP="008D027F"/>
    <w:p w14:paraId="6B0CA20A" w14:textId="346FE880" w:rsidR="00E14EBE" w:rsidRPr="005801E2" w:rsidRDefault="00E14EBE" w:rsidP="00E14EBE">
      <w:pPr>
        <w:jc w:val="center"/>
      </w:pPr>
      <w:r w:rsidRPr="005801E2">
        <w:t>Methods</w:t>
      </w:r>
    </w:p>
    <w:p w14:paraId="44373750" w14:textId="1551D67A" w:rsidR="00E14EBE" w:rsidRPr="005801E2" w:rsidRDefault="00E14EBE" w:rsidP="00E14EBE">
      <w:pPr>
        <w:jc w:val="center"/>
      </w:pPr>
    </w:p>
    <w:p w14:paraId="5527FC7F" w14:textId="140EF232" w:rsidR="003C6731" w:rsidRPr="005801E2" w:rsidRDefault="00B47797" w:rsidP="003C6731">
      <w:r w:rsidRPr="005801E2">
        <w:tab/>
        <w:t xml:space="preserve">Recent investigations of Russian online disinformation have </w:t>
      </w:r>
      <w:r w:rsidR="00BE4F2B" w:rsidRPr="005801E2">
        <w:t>typically</w:t>
      </w:r>
      <w:r w:rsidR="007A4F54" w:rsidRPr="005801E2">
        <w:t xml:space="preserve"> conducted content analyses of IRA</w:t>
      </w:r>
      <w:r w:rsidR="00F20131" w:rsidRPr="005801E2">
        <w:t xml:space="preserve"> or Russian</w:t>
      </w:r>
      <w:r w:rsidR="007A4F54" w:rsidRPr="005801E2">
        <w:t xml:space="preserve"> tweets</w:t>
      </w:r>
      <w:r w:rsidR="009A432A" w:rsidRPr="005801E2">
        <w:t xml:space="preserve"> </w:t>
      </w:r>
      <w:r w:rsidR="00EC0185" w:rsidRPr="005801E2">
        <w:t>relying on Grounded Theory</w:t>
      </w:r>
      <w:r w:rsidR="00657CE9" w:rsidRPr="005801E2">
        <w:t xml:space="preserve">, “emergent,” or “open” </w:t>
      </w:r>
      <w:r w:rsidR="003F01E2" w:rsidRPr="005801E2">
        <w:t>coding schemes</w:t>
      </w:r>
      <w:r w:rsidR="00EC0185" w:rsidRPr="005801E2">
        <w:t xml:space="preserve"> to inductively generate initial content categories (see, e.g., Linvill, Boatwright, Grant, &amp; Warren, 2019</w:t>
      </w:r>
      <w:r w:rsidR="00AE459C" w:rsidRPr="005801E2">
        <w:t>; Wiggins, 2016</w:t>
      </w:r>
      <w:r w:rsidR="00EC0185" w:rsidRPr="005801E2">
        <w:t xml:space="preserve">). </w:t>
      </w:r>
      <w:r w:rsidR="00D33770" w:rsidRPr="005801E2">
        <w:t>Such t</w:t>
      </w:r>
      <w:r w:rsidR="007C68E6" w:rsidRPr="005801E2">
        <w:t xml:space="preserve">ypologies typically focus on </w:t>
      </w:r>
      <w:r w:rsidR="00A645BB" w:rsidRPr="005801E2">
        <w:t xml:space="preserve">broad </w:t>
      </w:r>
      <w:r w:rsidR="00364A17" w:rsidRPr="005801E2">
        <w:t>“</w:t>
      </w:r>
      <w:r w:rsidR="007C68E6" w:rsidRPr="005801E2">
        <w:t>account</w:t>
      </w:r>
      <w:r w:rsidR="00364A17" w:rsidRPr="005801E2">
        <w:t>”</w:t>
      </w:r>
      <w:r w:rsidR="007C68E6" w:rsidRPr="005801E2">
        <w:t xml:space="preserve"> level </w:t>
      </w:r>
      <w:r w:rsidR="00877B57" w:rsidRPr="005801E2">
        <w:t xml:space="preserve">differences </w:t>
      </w:r>
      <w:r w:rsidR="007C68E6" w:rsidRPr="005801E2">
        <w:t xml:space="preserve">(i.e., dominant persona) </w:t>
      </w:r>
      <w:r w:rsidR="00A645BB" w:rsidRPr="005801E2">
        <w:t xml:space="preserve">or message level </w:t>
      </w:r>
      <w:r w:rsidR="00877B57" w:rsidRPr="005801E2">
        <w:t xml:space="preserve">differences </w:t>
      </w:r>
      <w:r w:rsidR="00A645BB" w:rsidRPr="005801E2">
        <w:t>(i.e., directionality)</w:t>
      </w:r>
      <w:r w:rsidR="00DC2210" w:rsidRPr="005801E2">
        <w:t>.</w:t>
      </w:r>
      <w:r w:rsidR="00ED3B58" w:rsidRPr="005801E2">
        <w:t xml:space="preserve"> </w:t>
      </w:r>
      <w:r w:rsidR="00DD74BE" w:rsidRPr="005801E2">
        <w:t>These studies</w:t>
      </w:r>
      <w:r w:rsidR="00ED3B58" w:rsidRPr="005801E2">
        <w:t xml:space="preserve"> acknowledge </w:t>
      </w:r>
      <w:r w:rsidR="00D33770" w:rsidRPr="005801E2">
        <w:t>the subjectivity of</w:t>
      </w:r>
      <w:r w:rsidR="00ED3B58" w:rsidRPr="005801E2">
        <w:t xml:space="preserve"> </w:t>
      </w:r>
      <w:r w:rsidR="00D33770" w:rsidRPr="005801E2">
        <w:t>message interpretation. For example, in one study</w:t>
      </w:r>
      <w:r w:rsidR="001A1C52" w:rsidRPr="005801E2">
        <w:t>,</w:t>
      </w:r>
      <w:r w:rsidR="00DD74BE" w:rsidRPr="005801E2">
        <w:t xml:space="preserve"> the authors state, </w:t>
      </w:r>
      <w:r w:rsidR="00D33770" w:rsidRPr="005801E2">
        <w:t xml:space="preserve">“Tweets were coded using the information available and categorized based on what the coder felt was the most likely intent of the tweet” (Linvill, Boatwright, Grant, &amp; Warren, 2019, p. </w:t>
      </w:r>
      <w:r w:rsidR="00105020" w:rsidRPr="005801E2">
        <w:t xml:space="preserve">295). </w:t>
      </w:r>
      <w:r w:rsidR="00541669" w:rsidRPr="005801E2">
        <w:t xml:space="preserve">To </w:t>
      </w:r>
      <w:r w:rsidR="000A3155" w:rsidRPr="005801E2">
        <w:t xml:space="preserve">try to </w:t>
      </w:r>
      <w:r w:rsidR="00541669" w:rsidRPr="005801E2">
        <w:t xml:space="preserve">avoid </w:t>
      </w:r>
      <w:r w:rsidR="00364A17" w:rsidRPr="005801E2">
        <w:t xml:space="preserve">such overt subjectivity, </w:t>
      </w:r>
      <w:r w:rsidR="00412547" w:rsidRPr="005801E2">
        <w:t>one</w:t>
      </w:r>
      <w:r w:rsidR="00364A17" w:rsidRPr="005801E2">
        <w:t xml:space="preserve"> researcher leveraged </w:t>
      </w:r>
      <w:r w:rsidR="001A71E4" w:rsidRPr="005801E2">
        <w:t xml:space="preserve">topic models and </w:t>
      </w:r>
      <w:r w:rsidR="00364A17" w:rsidRPr="005801E2">
        <w:t xml:space="preserve">preexisting lexicons </w:t>
      </w:r>
      <w:r w:rsidR="00412547" w:rsidRPr="005801E2">
        <w:t xml:space="preserve">to </w:t>
      </w:r>
      <w:r w:rsidR="001A71E4" w:rsidRPr="005801E2">
        <w:t xml:space="preserve">find patterns </w:t>
      </w:r>
      <w:r w:rsidR="00DD74BE" w:rsidRPr="005801E2">
        <w:t>that emerged from</w:t>
      </w:r>
      <w:r w:rsidR="001A71E4" w:rsidRPr="005801E2">
        <w:t xml:space="preserve"> </w:t>
      </w:r>
      <w:r w:rsidR="00364A17" w:rsidRPr="005801E2">
        <w:t xml:space="preserve">message content (see, e.g., Miller, 2019). </w:t>
      </w:r>
      <w:r w:rsidR="00412547" w:rsidRPr="005801E2">
        <w:t xml:space="preserve">However, this approach </w:t>
      </w:r>
      <w:r w:rsidR="00DD74BE" w:rsidRPr="005801E2">
        <w:t>took</w:t>
      </w:r>
      <w:r w:rsidR="00412547" w:rsidRPr="005801E2">
        <w:t xml:space="preserve"> word-emotion associations as given</w:t>
      </w:r>
      <w:r w:rsidR="000A3155" w:rsidRPr="005801E2">
        <w:t xml:space="preserve">, illustrating </w:t>
      </w:r>
      <w:r w:rsidR="00EE012C" w:rsidRPr="005801E2">
        <w:t xml:space="preserve">a </w:t>
      </w:r>
      <w:r w:rsidR="000A3155" w:rsidRPr="005801E2">
        <w:t xml:space="preserve">commitment to </w:t>
      </w:r>
      <w:r w:rsidR="00412547" w:rsidRPr="005801E2">
        <w:t>the socio-psychological meta-model</w:t>
      </w:r>
      <w:r w:rsidR="000A3155" w:rsidRPr="005801E2">
        <w:t xml:space="preserve"> </w:t>
      </w:r>
      <w:r w:rsidR="00412547" w:rsidRPr="005801E2">
        <w:t>and ignor</w:t>
      </w:r>
      <w:r w:rsidR="000A3155" w:rsidRPr="005801E2">
        <w:t>ing</w:t>
      </w:r>
      <w:r w:rsidR="00412547" w:rsidRPr="005801E2">
        <w:t xml:space="preserve"> the</w:t>
      </w:r>
      <w:r w:rsidR="00DD74BE" w:rsidRPr="005801E2">
        <w:t xml:space="preserve"> semiotic orientation’s emphasis on the</w:t>
      </w:r>
      <w:r w:rsidR="00412547" w:rsidRPr="005801E2">
        <w:t xml:space="preserve"> </w:t>
      </w:r>
      <w:r w:rsidR="003C6731" w:rsidRPr="005801E2">
        <w:t>arbitrary connection between signifier and signified.</w:t>
      </w:r>
      <w:r w:rsidR="00ED7DAC">
        <w:t xml:space="preserve"> We respect these prior studies but believe </w:t>
      </w:r>
      <w:r w:rsidR="00ED7DAC">
        <w:lastRenderedPageBreak/>
        <w:t xml:space="preserve">their understanding of the complexities of language and persuasion is lacking, meaning their interpretations are </w:t>
      </w:r>
      <w:r w:rsidR="00ED7DAC" w:rsidRPr="00CA1063">
        <w:rPr>
          <w:i/>
        </w:rPr>
        <w:t>flat</w:t>
      </w:r>
      <w:r w:rsidR="00ED7DAC">
        <w:t>, lacking in complexity and nuance.</w:t>
      </w:r>
    </w:p>
    <w:p w14:paraId="39F82388" w14:textId="6AB52782" w:rsidR="006326E1" w:rsidRPr="005801E2" w:rsidRDefault="001A7FCA" w:rsidP="000D2965">
      <w:r w:rsidRPr="005801E2">
        <w:tab/>
      </w:r>
      <w:r w:rsidR="00ED7DAC">
        <w:t xml:space="preserve">While </w:t>
      </w:r>
      <w:r w:rsidR="00FB4B5E" w:rsidRPr="005801E2">
        <w:t>t</w:t>
      </w:r>
      <w:r w:rsidR="003F74F1" w:rsidRPr="005801E2">
        <w:t xml:space="preserve">hese approaches </w:t>
      </w:r>
      <w:r w:rsidR="004C507C" w:rsidRPr="005801E2">
        <w:t xml:space="preserve">have </w:t>
      </w:r>
      <w:r w:rsidR="003F74F1" w:rsidRPr="005801E2">
        <w:t>usefully identif</w:t>
      </w:r>
      <w:r w:rsidR="004C507C" w:rsidRPr="005801E2">
        <w:t>ied</w:t>
      </w:r>
      <w:r w:rsidR="003F74F1" w:rsidRPr="005801E2">
        <w:t xml:space="preserve"> types of </w:t>
      </w:r>
      <w:r w:rsidR="00C06F56" w:rsidRPr="005801E2">
        <w:t xml:space="preserve">message </w:t>
      </w:r>
      <w:r w:rsidR="003F74F1" w:rsidRPr="005801E2">
        <w:t>content</w:t>
      </w:r>
      <w:r w:rsidR="004C507C" w:rsidRPr="005801E2">
        <w:t>,</w:t>
      </w:r>
      <w:r w:rsidR="003F74F1" w:rsidRPr="005801E2">
        <w:t xml:space="preserve"> </w:t>
      </w:r>
      <w:r w:rsidR="004C507C" w:rsidRPr="005801E2">
        <w:t xml:space="preserve">they have </w:t>
      </w:r>
      <w:r w:rsidR="003F74F1" w:rsidRPr="005801E2">
        <w:t>le</w:t>
      </w:r>
      <w:r w:rsidR="004C507C" w:rsidRPr="005801E2">
        <w:t>ft</w:t>
      </w:r>
      <w:r w:rsidR="003F74F1" w:rsidRPr="005801E2">
        <w:t xml:space="preserve"> </w:t>
      </w:r>
      <w:r w:rsidR="004C507C" w:rsidRPr="005801E2">
        <w:t xml:space="preserve">the messages’ </w:t>
      </w:r>
      <w:r w:rsidR="00982D52" w:rsidRPr="005801E2">
        <w:t xml:space="preserve">calls to action (or non-action) </w:t>
      </w:r>
      <w:r w:rsidR="003F74F1" w:rsidRPr="005801E2">
        <w:t xml:space="preserve">under-scrutinized. For example, </w:t>
      </w:r>
      <w:r w:rsidR="00E33443" w:rsidRPr="005801E2">
        <w:t xml:space="preserve">Pamment, Nothhaft, </w:t>
      </w:r>
      <w:r w:rsidR="003F74F1" w:rsidRPr="005801E2">
        <w:t>and</w:t>
      </w:r>
      <w:r w:rsidR="00E33443" w:rsidRPr="005801E2">
        <w:t xml:space="preserve"> Fjällhed’s (2018) typology of “disinformation”</w:t>
      </w:r>
      <w:r w:rsidR="00364A17" w:rsidRPr="005801E2">
        <w:t xml:space="preserve"> was based upon the premise that </w:t>
      </w:r>
      <w:r w:rsidR="00B454AE" w:rsidRPr="005801E2">
        <w:t xml:space="preserve">all information influence activities are intended to “undermine constructive conversation and hamper open debate” (p. 15), but </w:t>
      </w:r>
      <w:r w:rsidR="00982D52" w:rsidRPr="005801E2">
        <w:t xml:space="preserve">specific </w:t>
      </w:r>
      <w:r w:rsidR="00D15D51" w:rsidRPr="005801E2">
        <w:t xml:space="preserve">types of </w:t>
      </w:r>
      <w:r w:rsidR="00982D52" w:rsidRPr="005801E2">
        <w:t xml:space="preserve">“undermining” or “hampering” </w:t>
      </w:r>
      <w:r w:rsidR="008177C2" w:rsidRPr="005801E2">
        <w:t xml:space="preserve">found within </w:t>
      </w:r>
      <w:r w:rsidR="00D15D51" w:rsidRPr="005801E2">
        <w:t xml:space="preserve">broad </w:t>
      </w:r>
      <w:r w:rsidR="006E7901" w:rsidRPr="005801E2">
        <w:t>categories</w:t>
      </w:r>
      <w:r w:rsidR="00D15D51" w:rsidRPr="005801E2">
        <w:t xml:space="preserve"> of fabrication, manipulation, misappropriation, and satire and parody </w:t>
      </w:r>
      <w:r w:rsidR="00364A17" w:rsidRPr="005801E2">
        <w:t>were</w:t>
      </w:r>
      <w:r w:rsidR="00D15D51" w:rsidRPr="005801E2">
        <w:t xml:space="preserve"> not identified. </w:t>
      </w:r>
      <w:r w:rsidR="00E50786" w:rsidRPr="005801E2">
        <w:t xml:space="preserve">Bastos and Farkas (2018) developed a </w:t>
      </w:r>
      <w:r w:rsidR="00CD07E8" w:rsidRPr="005801E2">
        <w:t xml:space="preserve">typology </w:t>
      </w:r>
      <w:r w:rsidR="008177C2" w:rsidRPr="005801E2">
        <w:t xml:space="preserve">somewhat </w:t>
      </w:r>
      <w:r w:rsidR="00CD07E8" w:rsidRPr="005801E2">
        <w:t xml:space="preserve">similar to our own, with </w:t>
      </w:r>
      <w:r w:rsidR="00902432" w:rsidRPr="005801E2">
        <w:t>levels</w:t>
      </w:r>
      <w:r w:rsidR="00CD07E8" w:rsidRPr="005801E2">
        <w:t xml:space="preserve"> </w:t>
      </w:r>
      <w:r w:rsidR="00902432" w:rsidRPr="005801E2">
        <w:t>of</w:t>
      </w:r>
      <w:r w:rsidR="00CD07E8" w:rsidRPr="005801E2">
        <w:t xml:space="preserve"> fearmongering, populist sentiment, emotional charge, polarization, hostility, conspiracy-theorization, and incitement to offline action.</w:t>
      </w:r>
      <w:r w:rsidR="008E0A26" w:rsidRPr="005801E2">
        <w:t xml:space="preserve"> Our typology refines and organizes these intentions </w:t>
      </w:r>
      <w:r w:rsidR="00ED7DAC">
        <w:t>by mapping our interpretation of the data onto a more sophisticated</w:t>
      </w:r>
      <w:r w:rsidR="008E0A26" w:rsidRPr="005801E2">
        <w:t xml:space="preserve"> continuum</w:t>
      </w:r>
      <w:r w:rsidR="00EC5959" w:rsidRPr="005801E2">
        <w:t xml:space="preserve"> of rhetorical appeals</w:t>
      </w:r>
      <w:r w:rsidR="00ED7DAC">
        <w:t>, hopefully adding depth and political acumen to the reading.</w:t>
      </w:r>
    </w:p>
    <w:p w14:paraId="47673216" w14:textId="5B5EFD12" w:rsidR="00ED7DAC" w:rsidRDefault="006326E1" w:rsidP="000D2965">
      <w:r w:rsidRPr="005801E2">
        <w:tab/>
      </w:r>
      <w:r w:rsidR="001A5773" w:rsidRPr="005801E2">
        <w:t>I</w:t>
      </w:r>
      <w:r w:rsidR="00ED7DAC">
        <w:t>n this sense, our work aligns nicely with</w:t>
      </w:r>
      <w:r w:rsidR="001A5773" w:rsidRPr="005801E2">
        <w:t xml:space="preserve"> “</w:t>
      </w:r>
      <w:r w:rsidR="00C86E77" w:rsidRPr="005801E2">
        <w:t>The Tactics &amp; Tropes of the Internet Research Agency</w:t>
      </w:r>
      <w:r w:rsidR="001A5773" w:rsidRPr="005801E2">
        <w:t xml:space="preserve">,” </w:t>
      </w:r>
      <w:r w:rsidR="00ED7DAC">
        <w:t xml:space="preserve">wherein </w:t>
      </w:r>
      <w:r w:rsidR="001A5773" w:rsidRPr="005801E2">
        <w:t xml:space="preserve">DiResta et al. (2018) </w:t>
      </w:r>
      <w:r w:rsidR="00BE3E44" w:rsidRPr="005801E2">
        <w:t xml:space="preserve">analyzed millions of data points across multiple social media platforms. Regarding </w:t>
      </w:r>
      <w:r w:rsidR="00773FC9" w:rsidRPr="005801E2">
        <w:t>types of</w:t>
      </w:r>
      <w:r w:rsidR="00BE3E44" w:rsidRPr="005801E2">
        <w:t xml:space="preserve"> </w:t>
      </w:r>
      <w:r w:rsidR="00773FC9" w:rsidRPr="005801E2">
        <w:t xml:space="preserve">rhetorical </w:t>
      </w:r>
      <w:r w:rsidR="00EC5959" w:rsidRPr="005801E2">
        <w:t>appeals</w:t>
      </w:r>
      <w:r w:rsidR="00773FC9" w:rsidRPr="005801E2">
        <w:t>, the authors found that the most prolific IRA efforts on Facebook and Instagram</w:t>
      </w:r>
      <w:r w:rsidR="009A2C3B" w:rsidRPr="005801E2">
        <w:t xml:space="preserve"> emphasized social division,</w:t>
      </w:r>
      <w:r w:rsidR="00773FC9" w:rsidRPr="005801E2">
        <w:t xml:space="preserve"> target</w:t>
      </w:r>
      <w:r w:rsidR="00CE3796" w:rsidRPr="005801E2">
        <w:t>ing</w:t>
      </w:r>
      <w:r w:rsidR="00773FC9" w:rsidRPr="005801E2">
        <w:t xml:space="preserve"> Black American communities with messages </w:t>
      </w:r>
      <w:r w:rsidR="009A2C3B" w:rsidRPr="005801E2">
        <w:t>designed to “reinforce community and culture and to foster feelings of pride” (p. 12)</w:t>
      </w:r>
      <w:r w:rsidR="00501DEB" w:rsidRPr="005801E2">
        <w:t xml:space="preserve">, followed by </w:t>
      </w:r>
      <w:r w:rsidR="00CE3796" w:rsidRPr="005801E2">
        <w:t xml:space="preserve">an array of </w:t>
      </w:r>
      <w:r w:rsidR="00501DEB" w:rsidRPr="005801E2">
        <w:t>messages promoting</w:t>
      </w:r>
      <w:r w:rsidR="00773FC9" w:rsidRPr="005801E2">
        <w:t xml:space="preserve"> </w:t>
      </w:r>
      <w:r w:rsidR="00501DEB" w:rsidRPr="005801E2">
        <w:t xml:space="preserve">voter suppression, secession, the Trump campaign, </w:t>
      </w:r>
      <w:r w:rsidRPr="005801E2">
        <w:t xml:space="preserve">and </w:t>
      </w:r>
      <w:r w:rsidR="009A2C3B" w:rsidRPr="005801E2">
        <w:t>anti-Hillary Clinton themes. In all, DiResta et al. identified 19 themes</w:t>
      </w:r>
      <w:r w:rsidR="00C3290D" w:rsidRPr="005801E2">
        <w:t xml:space="preserve">, but </w:t>
      </w:r>
      <w:r w:rsidR="004841A9" w:rsidRPr="005801E2">
        <w:t xml:space="preserve">gradients of rhetorical </w:t>
      </w:r>
      <w:r w:rsidR="008A7237" w:rsidRPr="005801E2">
        <w:t>appeals</w:t>
      </w:r>
      <w:r w:rsidR="004841A9" w:rsidRPr="005801E2">
        <w:t xml:space="preserve"> remained underdeveloped in the authors’ analysis. </w:t>
      </w:r>
      <w:r w:rsidR="00773FC9" w:rsidRPr="005801E2">
        <w:t xml:space="preserve">Regarding the similarity between Russian disinformation messages and U.S. leftist or rightist messages, the authors drew upon the concept of </w:t>
      </w:r>
      <w:r w:rsidR="00F2535A" w:rsidRPr="005801E2">
        <w:t xml:space="preserve">memetics, which we will return to in our discussion. Finally, </w:t>
      </w:r>
      <w:r w:rsidR="0064053C" w:rsidRPr="005801E2">
        <w:t xml:space="preserve">Sylvia and Moody’s (2019) study, </w:t>
      </w:r>
      <w:r w:rsidR="00F2535A" w:rsidRPr="005801E2">
        <w:t>“</w:t>
      </w:r>
      <w:r w:rsidR="00A17901" w:rsidRPr="005801E2">
        <w:t>False Information Narratives: The IRA</w:t>
      </w:r>
      <w:r w:rsidR="0025202F" w:rsidRPr="005801E2">
        <w:t>’</w:t>
      </w:r>
      <w:r w:rsidR="00A17901" w:rsidRPr="005801E2">
        <w:t>s 2016 Presidential Election Facebook Campaign</w:t>
      </w:r>
      <w:r w:rsidR="0064053C" w:rsidRPr="005801E2">
        <w:t>,</w:t>
      </w:r>
      <w:r w:rsidR="00F2535A" w:rsidRPr="005801E2">
        <w:t xml:space="preserve">” </w:t>
      </w:r>
      <w:r w:rsidR="0064053C" w:rsidRPr="005801E2">
        <w:t xml:space="preserve">examined the same Facebook </w:t>
      </w:r>
      <w:r w:rsidR="00CC7C70" w:rsidRPr="005801E2">
        <w:t>advertisement</w:t>
      </w:r>
      <w:r w:rsidR="0064053C" w:rsidRPr="005801E2">
        <w:t xml:space="preserve">s that we analyze herein. Sylvia and Moody, however, </w:t>
      </w:r>
      <w:r w:rsidR="00CC7C70" w:rsidRPr="005801E2">
        <w:t xml:space="preserve">used the metadata supplied by Facebook for their analysis, and they did not </w:t>
      </w:r>
      <w:r w:rsidR="004D481E" w:rsidRPr="005801E2">
        <w:t xml:space="preserve">attempt to </w:t>
      </w:r>
      <w:r w:rsidR="00CC7C70" w:rsidRPr="005801E2">
        <w:t xml:space="preserve">categorize the advertisements </w:t>
      </w:r>
      <w:r w:rsidR="004D481E" w:rsidRPr="005801E2">
        <w:t>vis-à-vis</w:t>
      </w:r>
      <w:r w:rsidR="00CC7C70" w:rsidRPr="005801E2">
        <w:t xml:space="preserve"> </w:t>
      </w:r>
      <w:r w:rsidR="004D76F0" w:rsidRPr="005801E2">
        <w:t xml:space="preserve">their </w:t>
      </w:r>
      <w:r w:rsidR="00CC7C70" w:rsidRPr="005801E2">
        <w:t xml:space="preserve">rhetorical appeals. </w:t>
      </w:r>
    </w:p>
    <w:p w14:paraId="661F8E07" w14:textId="6398915C" w:rsidR="00571D28" w:rsidRDefault="00571D28" w:rsidP="000D2965"/>
    <w:p w14:paraId="6F0D690F" w14:textId="71287460" w:rsidR="00571D28" w:rsidRPr="00571D28" w:rsidRDefault="00571D28" w:rsidP="00571D28">
      <w:pPr>
        <w:jc w:val="center"/>
        <w:rPr>
          <w:b/>
        </w:rPr>
      </w:pPr>
      <w:r w:rsidRPr="00571D28">
        <w:rPr>
          <w:b/>
        </w:rPr>
        <w:t>Analysis</w:t>
      </w:r>
    </w:p>
    <w:p w14:paraId="55FE5316" w14:textId="77777777" w:rsidR="00EC1985" w:rsidRDefault="00EC1985" w:rsidP="000D2965"/>
    <w:p w14:paraId="27471FB2" w14:textId="77777777" w:rsidR="00571D28" w:rsidRDefault="00ED7DAC" w:rsidP="00CA1063">
      <w:pPr>
        <w:ind w:firstLine="720"/>
      </w:pPr>
      <w:r>
        <w:t xml:space="preserve">As this cursory literature review demonstrates, scholars across a range of disciplines are trying to make sense of how the Russian disinformation campaign </w:t>
      </w:r>
      <w:r w:rsidR="00AD107B">
        <w:t>functioned</w:t>
      </w:r>
      <w:r>
        <w:t xml:space="preserve">; to support </w:t>
      </w:r>
      <w:r w:rsidR="00AD107B">
        <w:t xml:space="preserve">and hopefully extend </w:t>
      </w:r>
      <w:r>
        <w:t xml:space="preserve">this </w:t>
      </w:r>
      <w:r w:rsidR="00AD107B">
        <w:t xml:space="preserve">interpretive </w:t>
      </w:r>
      <w:r>
        <w:t>work</w:t>
      </w:r>
      <w:r w:rsidR="00AD107B">
        <w:t>, we proceeded as follows: O</w:t>
      </w:r>
      <w:r w:rsidR="007722E0">
        <w:t xml:space="preserve">n September 6, 2019, </w:t>
      </w:r>
      <w:r w:rsidR="00AD107B">
        <w:t xml:space="preserve">we made </w:t>
      </w:r>
      <w:r w:rsidR="00207972">
        <w:t>an initial attempt to categorize Russian</w:t>
      </w:r>
      <w:r w:rsidR="00732E06">
        <w:t xml:space="preserve"> </w:t>
      </w:r>
      <w:r w:rsidR="00207972">
        <w:t xml:space="preserve">Facebook and Instagram </w:t>
      </w:r>
      <w:r w:rsidR="00E566F3">
        <w:t>messages</w:t>
      </w:r>
      <w:r w:rsidR="00207972">
        <w:t xml:space="preserve">. </w:t>
      </w:r>
      <w:r w:rsidR="007722E0">
        <w:t>The t</w:t>
      </w:r>
      <w:r w:rsidR="00207972">
        <w:t xml:space="preserve">hree </w:t>
      </w:r>
      <w:r w:rsidR="00732E06">
        <w:t>“raters”</w:t>
      </w:r>
      <w:r w:rsidR="00207972">
        <w:t xml:space="preserve"> (Dr. Bean, Dr. Hartnett, and Mr. Crabtree) categorize</w:t>
      </w:r>
      <w:r w:rsidR="006076DF">
        <w:t>d</w:t>
      </w:r>
      <w:r w:rsidR="00207972">
        <w:t xml:space="preserve"> 10 randomly-selected </w:t>
      </w:r>
      <w:r w:rsidR="00E566F3">
        <w:t xml:space="preserve">messages </w:t>
      </w:r>
      <w:r w:rsidR="00207972">
        <w:t xml:space="preserve">using the typology in Figure 1, </w:t>
      </w:r>
      <w:r w:rsidR="00732E06">
        <w:t>using</w:t>
      </w:r>
      <w:r w:rsidR="00207972">
        <w:t xml:space="preserve"> the </w:t>
      </w:r>
      <w:r w:rsidR="00E566F3">
        <w:t xml:space="preserve">rhetorical appeals listed </w:t>
      </w:r>
      <w:r w:rsidR="00207972">
        <w:t>on the y-axis.</w:t>
      </w:r>
      <w:r w:rsidR="00732E06">
        <w:t xml:space="preserve"> We </w:t>
      </w:r>
      <w:r w:rsidR="00732E06" w:rsidRPr="00732E06">
        <w:t>use</w:t>
      </w:r>
      <w:r w:rsidR="00732E06">
        <w:t>d</w:t>
      </w:r>
      <w:r w:rsidR="00732E06" w:rsidRPr="00732E06">
        <w:t xml:space="preserve"> Fleiss</w:t>
      </w:r>
      <w:r w:rsidR="00732E06">
        <w:t>’</w:t>
      </w:r>
      <w:r w:rsidR="00732E06" w:rsidRPr="00732E06">
        <w:t xml:space="preserve"> kappa as our measure of </w:t>
      </w:r>
      <w:r w:rsidR="00732E06">
        <w:t xml:space="preserve">inter-rater </w:t>
      </w:r>
      <w:r w:rsidR="00732E06" w:rsidRPr="00732E06">
        <w:t>agreement</w:t>
      </w:r>
      <w:r w:rsidR="00E35275">
        <w:t xml:space="preserve"> (“reliability”)</w:t>
      </w:r>
      <w:r w:rsidR="00732E06" w:rsidRPr="00732E06">
        <w:t>. We each independently</w:t>
      </w:r>
      <w:r w:rsidR="002B415C">
        <w:t xml:space="preserve"> </w:t>
      </w:r>
      <w:r w:rsidR="00732E06" w:rsidRPr="00732E06">
        <w:t>code</w:t>
      </w:r>
      <w:r w:rsidR="00732E06">
        <w:t>d the</w:t>
      </w:r>
      <w:r w:rsidR="00732E06" w:rsidRPr="00732E06">
        <w:t xml:space="preserve"> 10 </w:t>
      </w:r>
      <w:r w:rsidR="00E35275">
        <w:t>messages</w:t>
      </w:r>
      <w:r w:rsidR="00732E06">
        <w:t xml:space="preserve">, with three “votes” </w:t>
      </w:r>
      <w:r w:rsidR="00E35275">
        <w:t xml:space="preserve">provided for </w:t>
      </w:r>
      <w:r w:rsidR="00732E06">
        <w:t>each</w:t>
      </w:r>
      <w:r w:rsidR="002B415C">
        <w:t xml:space="preserve"> message</w:t>
      </w:r>
      <w:r w:rsidR="00E35275">
        <w:t xml:space="preserve">. Using three votes </w:t>
      </w:r>
      <w:r w:rsidR="001E0447">
        <w:t xml:space="preserve">potentially </w:t>
      </w:r>
      <w:r w:rsidR="00732E06">
        <w:t>decrease</w:t>
      </w:r>
      <w:r w:rsidR="00B301EA">
        <w:t>d</w:t>
      </w:r>
      <w:r w:rsidR="00732E06">
        <w:t xml:space="preserve"> </w:t>
      </w:r>
      <w:r w:rsidR="002B415C">
        <w:t>the</w:t>
      </w:r>
      <w:r w:rsidR="00732E06">
        <w:t xml:space="preserve"> level of error. If </w:t>
      </w:r>
      <w:r w:rsidR="001E0447">
        <w:t>a rater</w:t>
      </w:r>
      <w:r w:rsidR="00732E06">
        <w:t xml:space="preserve"> strongly believed that a</w:t>
      </w:r>
      <w:r w:rsidR="00B301EA">
        <w:t xml:space="preserve"> message </w:t>
      </w:r>
      <w:r w:rsidR="00732E06">
        <w:t>fit one particular category</w:t>
      </w:r>
      <w:r w:rsidR="00B301EA">
        <w:t xml:space="preserve"> of rhetorical appeal</w:t>
      </w:r>
      <w:r w:rsidR="00732E06">
        <w:t xml:space="preserve">, then all three </w:t>
      </w:r>
      <w:r w:rsidR="001E0447">
        <w:t xml:space="preserve">of that rater’s </w:t>
      </w:r>
      <w:r w:rsidR="00732E06">
        <w:t xml:space="preserve">“votes” could be assigned to </w:t>
      </w:r>
      <w:r w:rsidR="002B415C">
        <w:t>that category</w:t>
      </w:r>
      <w:r w:rsidR="00732E06">
        <w:t xml:space="preserve">. </w:t>
      </w:r>
      <w:r w:rsidR="007141C3">
        <w:t>However, i</w:t>
      </w:r>
      <w:r w:rsidR="00732E06">
        <w:t xml:space="preserve">f there was uncertainty about the </w:t>
      </w:r>
      <w:r w:rsidR="007141C3">
        <w:t>message/</w:t>
      </w:r>
      <w:r w:rsidR="00732E06">
        <w:t>category</w:t>
      </w:r>
      <w:r w:rsidR="007141C3">
        <w:t xml:space="preserve"> fit</w:t>
      </w:r>
      <w:r w:rsidR="00732E06">
        <w:t xml:space="preserve">, </w:t>
      </w:r>
      <w:r w:rsidR="001E0447">
        <w:t xml:space="preserve">a rater’s three </w:t>
      </w:r>
      <w:r w:rsidR="00732E06">
        <w:t xml:space="preserve">votes could be spread across </w:t>
      </w:r>
      <w:r w:rsidR="002B415C">
        <w:t xml:space="preserve">two or three </w:t>
      </w:r>
      <w:r w:rsidR="001E0447">
        <w:t>categories</w:t>
      </w:r>
      <w:r w:rsidR="00732E06">
        <w:t>. After tabulating the votes, w</w:t>
      </w:r>
      <w:r w:rsidR="00732E06" w:rsidRPr="00732E06">
        <w:t>e calculate</w:t>
      </w:r>
      <w:r w:rsidR="00732E06">
        <w:t>d</w:t>
      </w:r>
      <w:r w:rsidR="00732E06" w:rsidRPr="00732E06">
        <w:t xml:space="preserve"> </w:t>
      </w:r>
      <w:r w:rsidR="007141C3">
        <w:t>the</w:t>
      </w:r>
      <w:r w:rsidR="00732E06" w:rsidRPr="00732E06">
        <w:t xml:space="preserve"> level of agreement</w:t>
      </w:r>
      <w:r w:rsidR="00732E06">
        <w:t xml:space="preserve"> and </w:t>
      </w:r>
      <w:r w:rsidR="00732E06" w:rsidRPr="00732E06">
        <w:t>discuss</w:t>
      </w:r>
      <w:r w:rsidR="00732E06">
        <w:t>ed</w:t>
      </w:r>
      <w:r w:rsidR="00732E06" w:rsidRPr="00732E06">
        <w:t xml:space="preserve"> why we coded each of the </w:t>
      </w:r>
      <w:r w:rsidR="007141C3">
        <w:t>messages</w:t>
      </w:r>
      <w:r w:rsidR="00732E06" w:rsidRPr="00732E06">
        <w:t xml:space="preserve"> </w:t>
      </w:r>
      <w:r w:rsidR="00732E06">
        <w:t>t</w:t>
      </w:r>
      <w:r w:rsidR="00732E06" w:rsidRPr="00732E06">
        <w:t>he way that we did.</w:t>
      </w:r>
      <w:r w:rsidR="006076DF">
        <w:t xml:space="preserve"> </w:t>
      </w:r>
    </w:p>
    <w:p w14:paraId="4D6B2A72" w14:textId="431010B7" w:rsidR="00571D28" w:rsidRDefault="00571D28" w:rsidP="00CA1063">
      <w:pPr>
        <w:ind w:firstLine="720"/>
      </w:pPr>
    </w:p>
    <w:p w14:paraId="66A4F84C" w14:textId="77777777" w:rsidR="00571D28" w:rsidRPr="00EC1985" w:rsidRDefault="00571D28" w:rsidP="00571D28">
      <w:pPr>
        <w:rPr>
          <w:b/>
        </w:rPr>
      </w:pPr>
      <w:r w:rsidRPr="00EC1985">
        <w:rPr>
          <w:b/>
        </w:rPr>
        <w:t>Step 1: Initial Coding</w:t>
      </w:r>
    </w:p>
    <w:p w14:paraId="5A5E16FE" w14:textId="77777777" w:rsidR="00571D28" w:rsidRDefault="00571D28" w:rsidP="00CA1063">
      <w:pPr>
        <w:ind w:firstLine="720"/>
      </w:pPr>
    </w:p>
    <w:p w14:paraId="6D398984" w14:textId="2348245E" w:rsidR="0025202F" w:rsidRPr="005801E2" w:rsidRDefault="006076DF" w:rsidP="00CA1063">
      <w:pPr>
        <w:ind w:firstLine="720"/>
      </w:pPr>
      <w:r>
        <w:lastRenderedPageBreak/>
        <w:t>Overall, step one produced poor agreement among the raters (</w:t>
      </w:r>
      <w:r w:rsidR="007141C3">
        <w:t xml:space="preserve">k=.13, </w:t>
      </w:r>
      <w:r>
        <w:t xml:space="preserve">see Figure 2), but the exercise </w:t>
      </w:r>
      <w:r w:rsidR="00A6395F">
        <w:t xml:space="preserve">nevertheless </w:t>
      </w:r>
      <w:r>
        <w:t>yielded the insights described below.</w:t>
      </w:r>
      <w:r w:rsidR="00BD7CF3" w:rsidRPr="005801E2">
        <w:tab/>
      </w:r>
    </w:p>
    <w:p w14:paraId="6A588274" w14:textId="64E39215" w:rsidR="0064053C" w:rsidRDefault="0064053C" w:rsidP="000D2965">
      <w:pPr>
        <w:rPr>
          <w:highlight w:val="green"/>
        </w:rPr>
      </w:pPr>
    </w:p>
    <w:p w14:paraId="09680BCB" w14:textId="7C22DD5E" w:rsidR="006076DF" w:rsidRDefault="006076DF" w:rsidP="000D2965">
      <w:pPr>
        <w:rPr>
          <w:highlight w:val="green"/>
        </w:rPr>
      </w:pPr>
      <w:r w:rsidRPr="006076DF">
        <w:rPr>
          <w:noProof/>
        </w:rPr>
        <w:drawing>
          <wp:inline distT="0" distB="0" distL="0" distR="0" wp14:anchorId="1B0511F5" wp14:editId="56CF2FAA">
            <wp:extent cx="5943600" cy="1561465"/>
            <wp:effectExtent l="12700" t="12700" r="127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61465"/>
                    </a:xfrm>
                    <a:prstGeom prst="rect">
                      <a:avLst/>
                    </a:prstGeom>
                    <a:ln>
                      <a:solidFill>
                        <a:schemeClr val="tx1"/>
                      </a:solidFill>
                    </a:ln>
                  </pic:spPr>
                </pic:pic>
              </a:graphicData>
            </a:graphic>
          </wp:inline>
        </w:drawing>
      </w:r>
    </w:p>
    <w:p w14:paraId="02E0E52D" w14:textId="0C11CC36" w:rsidR="006076DF" w:rsidRPr="006076DF" w:rsidRDefault="006076DF" w:rsidP="006076DF">
      <w:pPr>
        <w:jc w:val="center"/>
      </w:pPr>
      <w:r w:rsidRPr="006076DF">
        <w:t>Figure 2. Step 1</w:t>
      </w:r>
      <w:r w:rsidR="00A95C39">
        <w:t xml:space="preserve"> Inter-Rater Reliability</w:t>
      </w:r>
    </w:p>
    <w:p w14:paraId="15569B8F" w14:textId="77777777" w:rsidR="0081355F" w:rsidRDefault="00A95C39" w:rsidP="00B0030E">
      <w:pPr>
        <w:rPr>
          <w:b/>
        </w:rPr>
      </w:pPr>
      <w:r>
        <w:rPr>
          <w:b/>
        </w:rPr>
        <w:tab/>
      </w:r>
    </w:p>
    <w:p w14:paraId="770E842D" w14:textId="53E1B7D7" w:rsidR="002F63FE" w:rsidRDefault="00B0030E" w:rsidP="00B0030E">
      <w:r w:rsidRPr="00A95C39">
        <w:rPr>
          <w:b/>
        </w:rPr>
        <w:t>Explicit v</w:t>
      </w:r>
      <w:r w:rsidR="00A95C39" w:rsidRPr="00A95C39">
        <w:rPr>
          <w:b/>
        </w:rPr>
        <w:t>s</w:t>
      </w:r>
      <w:r w:rsidRPr="00A95C39">
        <w:rPr>
          <w:b/>
        </w:rPr>
        <w:t>. Implicit Meanings</w:t>
      </w:r>
      <w:r w:rsidR="00A95C39" w:rsidRPr="00206CBC">
        <w:t>.</w:t>
      </w:r>
      <w:r w:rsidR="00A95C39">
        <w:t xml:space="preserve"> </w:t>
      </w:r>
      <w:r>
        <w:t>All 10 sample</w:t>
      </w:r>
      <w:r w:rsidR="002047EA">
        <w:t xml:space="preserve"> messages</w:t>
      </w:r>
      <w:r w:rsidR="00420150">
        <w:t xml:space="preserve"> for step one</w:t>
      </w:r>
      <w:r>
        <w:t xml:space="preserve"> contained surface-level </w:t>
      </w:r>
      <w:r w:rsidR="00A95C39">
        <w:t>meanings</w:t>
      </w:r>
      <w:r>
        <w:t xml:space="preserve">, which we </w:t>
      </w:r>
      <w:r w:rsidR="00A95C39">
        <w:t>label</w:t>
      </w:r>
      <w:r w:rsidR="005B2FB9">
        <w:t>ed</w:t>
      </w:r>
      <w:r>
        <w:t xml:space="preserve"> </w:t>
      </w:r>
      <w:r w:rsidR="00A95C39">
        <w:t>“</w:t>
      </w:r>
      <w:r>
        <w:t>explicit,</w:t>
      </w:r>
      <w:r w:rsidR="00A95C39">
        <w:t>”</w:t>
      </w:r>
      <w:r>
        <w:t xml:space="preserve"> and then a murkier range of </w:t>
      </w:r>
      <w:r w:rsidR="00A95C39">
        <w:t>potential</w:t>
      </w:r>
      <w:r>
        <w:t xml:space="preserve"> </w:t>
      </w:r>
      <w:r w:rsidR="00A95C39">
        <w:t>meanings</w:t>
      </w:r>
      <w:r>
        <w:t xml:space="preserve">, which we </w:t>
      </w:r>
      <w:r w:rsidR="00A95C39">
        <w:t>label</w:t>
      </w:r>
      <w:r w:rsidR="005B2FB9">
        <w:t>ed</w:t>
      </w:r>
      <w:r>
        <w:t xml:space="preserve"> </w:t>
      </w:r>
      <w:r w:rsidR="00A95C39">
        <w:t>“</w:t>
      </w:r>
      <w:r>
        <w:t>implicit.</w:t>
      </w:r>
      <w:r w:rsidR="00A95C39">
        <w:t>”</w:t>
      </w:r>
      <w:r>
        <w:t xml:space="preserve"> The evaluative complication is that the implicit meanings hinge on </w:t>
      </w:r>
      <w:r w:rsidR="00A95C39">
        <w:t xml:space="preserve">contextual </w:t>
      </w:r>
      <w:r>
        <w:t xml:space="preserve">factors outside the specific </w:t>
      </w:r>
      <w:r w:rsidR="00A95C39">
        <w:t>message</w:t>
      </w:r>
      <w:r w:rsidR="00D1595B">
        <w:t xml:space="preserve"> (</w:t>
      </w:r>
      <w:r w:rsidR="005B2FB9">
        <w:t xml:space="preserve">contextualized meaning is </w:t>
      </w:r>
      <w:r w:rsidR="00A95C39">
        <w:t>the bedrock premise of the semiological tradition</w:t>
      </w:r>
      <w:r w:rsidR="00D1595B">
        <w:t xml:space="preserve"> discussed above)</w:t>
      </w:r>
      <w:r>
        <w:t xml:space="preserve">. For example, in </w:t>
      </w:r>
      <w:r w:rsidR="00420150">
        <w:t>one sample</w:t>
      </w:r>
      <w:r w:rsidR="00D1595B">
        <w:t xml:space="preserve"> message</w:t>
      </w:r>
      <w:r>
        <w:t>, the explicit text says</w:t>
      </w:r>
      <w:r w:rsidR="00A95C39">
        <w:t>,</w:t>
      </w:r>
      <w:r>
        <w:t xml:space="preserve"> “South was not the center of slavery,” with the text positioned beneath an image of Robert E. Lee and a group of Confederate soldiers</w:t>
      </w:r>
      <w:r w:rsidR="002F63FE">
        <w:t xml:space="preserve"> (see Figure 3)</w:t>
      </w:r>
      <w:r>
        <w:t>.</w:t>
      </w:r>
    </w:p>
    <w:p w14:paraId="0B75D2E7" w14:textId="77777777" w:rsidR="002F63FE" w:rsidRDefault="002F63FE" w:rsidP="00B0030E"/>
    <w:p w14:paraId="2DC6D8DD" w14:textId="18E63224" w:rsidR="002F63FE" w:rsidRDefault="00420150" w:rsidP="00420150">
      <w:pPr>
        <w:jc w:val="center"/>
      </w:pPr>
      <w:r w:rsidRPr="00420150">
        <w:rPr>
          <w:noProof/>
        </w:rPr>
        <w:drawing>
          <wp:inline distT="0" distB="0" distL="0" distR="0" wp14:anchorId="521E6146" wp14:editId="2424C7CF">
            <wp:extent cx="1858748" cy="309512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8210" cy="3144186"/>
                    </a:xfrm>
                    <a:prstGeom prst="rect">
                      <a:avLst/>
                    </a:prstGeom>
                  </pic:spPr>
                </pic:pic>
              </a:graphicData>
            </a:graphic>
          </wp:inline>
        </w:drawing>
      </w:r>
    </w:p>
    <w:p w14:paraId="409AF03D" w14:textId="26D605FD" w:rsidR="002F63FE" w:rsidRDefault="00420150" w:rsidP="00420150">
      <w:pPr>
        <w:jc w:val="center"/>
      </w:pPr>
      <w:r>
        <w:t>Figure 3. Sample Russian Message</w:t>
      </w:r>
      <w:r w:rsidR="00206CBC">
        <w:t>: Southern Pride</w:t>
      </w:r>
    </w:p>
    <w:p w14:paraId="500DD64D" w14:textId="77777777" w:rsidR="002F63FE" w:rsidRDefault="002F63FE" w:rsidP="00B0030E"/>
    <w:p w14:paraId="39EA8E6E" w14:textId="5C7003E1" w:rsidR="00B0030E" w:rsidRDefault="00206CBC" w:rsidP="00B0030E">
      <w:r>
        <w:tab/>
      </w:r>
      <w:r w:rsidR="00B0030E">
        <w:t xml:space="preserve">The </w:t>
      </w:r>
      <w:r w:rsidR="00B0030E" w:rsidRPr="00A06143">
        <w:rPr>
          <w:i/>
        </w:rPr>
        <w:t>explicit</w:t>
      </w:r>
      <w:r w:rsidR="00B0030E">
        <w:t xml:space="preserve"> message makes an erroneous and grammatically incorrect claim about U.S. history. We </w:t>
      </w:r>
      <w:r w:rsidR="00A06143">
        <w:t xml:space="preserve">nevertheless </w:t>
      </w:r>
      <w:r w:rsidR="00B0030E">
        <w:t xml:space="preserve">assume that for conservative, white, Southern </w:t>
      </w:r>
      <w:r w:rsidR="00A06143">
        <w:t>audiences</w:t>
      </w:r>
      <w:r w:rsidR="00B0030E">
        <w:t xml:space="preserve">, the </w:t>
      </w:r>
      <w:r w:rsidR="00B0030E" w:rsidRPr="00A06143">
        <w:rPr>
          <w:i/>
        </w:rPr>
        <w:t>implicit</w:t>
      </w:r>
      <w:r w:rsidR="00B0030E">
        <w:t xml:space="preserve"> message points toward support for the Confederacy, and, hence, support for slavery and </w:t>
      </w:r>
      <w:r w:rsidR="0081355F">
        <w:t xml:space="preserve">the </w:t>
      </w:r>
      <w:r w:rsidR="00B0030E">
        <w:t xml:space="preserve">“state’s rights” version of governance that drove the South to secede from the </w:t>
      </w:r>
      <w:r w:rsidR="00A06143">
        <w:t>U</w:t>
      </w:r>
      <w:r w:rsidR="00B0030E">
        <w:t xml:space="preserve">nion. We </w:t>
      </w:r>
      <w:r w:rsidR="00E6759F">
        <w:t xml:space="preserve">further </w:t>
      </w:r>
      <w:r w:rsidR="00B0030E">
        <w:t xml:space="preserve">assume </w:t>
      </w:r>
      <w:r w:rsidR="00E6759F">
        <w:t xml:space="preserve">that such an interpretation </w:t>
      </w:r>
      <w:r w:rsidR="00B0030E">
        <w:t xml:space="preserve">implies a critique of President Obama and candidate Clinton, </w:t>
      </w:r>
      <w:r w:rsidR="00B0030E">
        <w:lastRenderedPageBreak/>
        <w:t xml:space="preserve">serving then, albeit implicitly, as a call for support for Trump. </w:t>
      </w:r>
      <w:r w:rsidR="00EC6B4B">
        <w:t>Moreover</w:t>
      </w:r>
      <w:r w:rsidR="00B0030E">
        <w:t xml:space="preserve">, we assume the nod to Lee, a common trope within Southern extremist rhetoric, implies a call to arms. In this case, the interpretive trick is that the more dangerous implicit meaning can only be teased out of the explicit meaning by making a series of </w:t>
      </w:r>
      <w:r w:rsidR="00EC6B4B">
        <w:t>highly contextualized</w:t>
      </w:r>
      <w:r w:rsidR="00B0030E">
        <w:t xml:space="preserve"> leaps in reasoning, with each leap based on deep historical tropes and narratives that </w:t>
      </w:r>
      <w:r w:rsidR="0026197A">
        <w:t>exist</w:t>
      </w:r>
      <w:r w:rsidR="00B0030E">
        <w:t xml:space="preserve"> outside of the specific text/image.</w:t>
      </w:r>
      <w:r w:rsidR="00943C34">
        <w:t xml:space="preserve"> The challenge of this semiological constraint for machine learning and AI identification and categorization of Russian online disinformation </w:t>
      </w:r>
      <w:r w:rsidR="007D321A">
        <w:t>is</w:t>
      </w:r>
      <w:r w:rsidR="00943C34">
        <w:t xml:space="preserve"> not easily resolved. </w:t>
      </w:r>
    </w:p>
    <w:p w14:paraId="5D047288" w14:textId="77777777" w:rsidR="0081355F" w:rsidRDefault="0081355F" w:rsidP="00B0030E"/>
    <w:p w14:paraId="3AC6DACB" w14:textId="35AFEAE8" w:rsidR="00206CBC" w:rsidRDefault="00206CBC" w:rsidP="00B0030E">
      <w:r>
        <w:tab/>
      </w:r>
      <w:r w:rsidR="00B0030E" w:rsidRPr="00206CBC">
        <w:rPr>
          <w:b/>
        </w:rPr>
        <w:t>Text v</w:t>
      </w:r>
      <w:r w:rsidRPr="00206CBC">
        <w:rPr>
          <w:b/>
        </w:rPr>
        <w:t>s</w:t>
      </w:r>
      <w:r w:rsidR="00B0030E" w:rsidRPr="00206CBC">
        <w:rPr>
          <w:b/>
        </w:rPr>
        <w:t>. Image</w:t>
      </w:r>
      <w:r>
        <w:t xml:space="preserve">. </w:t>
      </w:r>
      <w:r w:rsidR="00B0258C">
        <w:t>E</w:t>
      </w:r>
      <w:r w:rsidR="00B0030E">
        <w:t xml:space="preserve">ach </w:t>
      </w:r>
      <w:r w:rsidR="00B0258C">
        <w:t>message</w:t>
      </w:r>
      <w:r w:rsidR="00B0030E">
        <w:t xml:space="preserve"> needs to be appraised as both </w:t>
      </w:r>
      <w:r>
        <w:t xml:space="preserve">a </w:t>
      </w:r>
      <w:r w:rsidR="00B0030E">
        <w:t xml:space="preserve">written text and visual image. In </w:t>
      </w:r>
      <w:r>
        <w:t>another sample</w:t>
      </w:r>
      <w:r w:rsidR="00B0258C">
        <w:t xml:space="preserve"> message</w:t>
      </w:r>
      <w:r w:rsidR="00B0030E">
        <w:t>, the image portrays an African-American speaker standing before a series of upstretched hands which are marked “equality,” “freedom,” “human rights” and so on</w:t>
      </w:r>
      <w:r>
        <w:t xml:space="preserve"> (see Figure 4)</w:t>
      </w:r>
      <w:r w:rsidR="00B0030E">
        <w:t xml:space="preserve">. </w:t>
      </w:r>
    </w:p>
    <w:p w14:paraId="7F049FFE" w14:textId="6F7AC4CA" w:rsidR="00206CBC" w:rsidRDefault="00206CBC" w:rsidP="00B0030E"/>
    <w:p w14:paraId="53DC5A6A" w14:textId="558A0CDC" w:rsidR="00206CBC" w:rsidRDefault="00206CBC" w:rsidP="00206CBC">
      <w:pPr>
        <w:jc w:val="center"/>
      </w:pPr>
      <w:r w:rsidRPr="00206CBC">
        <w:rPr>
          <w:noProof/>
        </w:rPr>
        <w:drawing>
          <wp:inline distT="0" distB="0" distL="0" distR="0" wp14:anchorId="2C1C42D1" wp14:editId="4F4B7B71">
            <wp:extent cx="3327936" cy="32650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0613" cy="3277441"/>
                    </a:xfrm>
                    <a:prstGeom prst="rect">
                      <a:avLst/>
                    </a:prstGeom>
                  </pic:spPr>
                </pic:pic>
              </a:graphicData>
            </a:graphic>
          </wp:inline>
        </w:drawing>
      </w:r>
    </w:p>
    <w:p w14:paraId="34417A0C" w14:textId="5539D2CC" w:rsidR="00206CBC" w:rsidRDefault="00206CBC" w:rsidP="00206CBC">
      <w:pPr>
        <w:jc w:val="center"/>
      </w:pPr>
      <w:r>
        <w:t xml:space="preserve">Figure 4. Sample Russian Message: </w:t>
      </w:r>
      <w:r w:rsidR="00B0258C">
        <w:t>World Human Rights Day</w:t>
      </w:r>
    </w:p>
    <w:p w14:paraId="78CEE559" w14:textId="77777777" w:rsidR="00206CBC" w:rsidRDefault="00206CBC" w:rsidP="00B0030E"/>
    <w:p w14:paraId="638B1F00" w14:textId="2B55F85E" w:rsidR="00B0030E" w:rsidRDefault="00206CBC" w:rsidP="00B0030E">
      <w:r>
        <w:tab/>
      </w:r>
      <w:r w:rsidR="00B0030E">
        <w:t xml:space="preserve">The image depicts a familiar scene in American life, a virtual tableaux of civic engagement in action: A handsome young man stands in public, his voice being heard, embodying democracy in action—the image therefore </w:t>
      </w:r>
      <w:r>
        <w:t xml:space="preserve">evokes </w:t>
      </w:r>
      <w:r w:rsidR="00B0030E">
        <w:t>uplifting</w:t>
      </w:r>
      <w:r w:rsidR="005E1284">
        <w:t xml:space="preserve"> and </w:t>
      </w:r>
      <w:r w:rsidR="00B0030E">
        <w:t>empowering</w:t>
      </w:r>
      <w:r w:rsidR="005E1284">
        <w:t xml:space="preserve"> </w:t>
      </w:r>
      <w:r>
        <w:t>feelings</w:t>
      </w:r>
      <w:r w:rsidR="0081355F">
        <w:t xml:space="preserve"> that hark back to the U.S. Civil Rights Movement</w:t>
      </w:r>
      <w:r w:rsidR="00B0030E">
        <w:t>. The text above the image, however, speaks of the “hypocrisy of our society,” “racist radicals”</w:t>
      </w:r>
      <w:r w:rsidR="005E1284">
        <w:t xml:space="preserve"> (a particularly curious phrase),</w:t>
      </w:r>
      <w:r w:rsidR="00B0030E">
        <w:t xml:space="preserve"> the “oppression” of “black society,” of daily life as a “spit in the face</w:t>
      </w:r>
      <w:r w:rsidR="00A6713A">
        <w:t>,</w:t>
      </w:r>
      <w:r w:rsidR="00B0030E">
        <w:t>” and so on, amounting to a</w:t>
      </w:r>
      <w:r w:rsidR="005E1284">
        <w:t xml:space="preserve">n avalanche </w:t>
      </w:r>
      <w:r w:rsidR="00B0030E">
        <w:t xml:space="preserve">of cynical, extremist, anger-inducing messages. The dignity of the image is undercut by the juvenile claims in the text, which, as in </w:t>
      </w:r>
      <w:r w:rsidR="00C66338">
        <w:t xml:space="preserve">the first example </w:t>
      </w:r>
      <w:r w:rsidR="00B0030E">
        <w:t>above, are ungrammatical, poorly written, choppy</w:t>
      </w:r>
      <w:r w:rsidR="00C66338">
        <w:t>,</w:t>
      </w:r>
      <w:r w:rsidR="00B0030E">
        <w:t xml:space="preserve"> and inelegant. </w:t>
      </w:r>
      <w:r w:rsidR="00C66338">
        <w:t>T</w:t>
      </w:r>
      <w:r w:rsidR="00B0030E">
        <w:t>he image and the text stand in conflict, leaving the consumer of the image, we assume, conflicted as well</w:t>
      </w:r>
      <w:r w:rsidR="00C66338">
        <w:t xml:space="preserve">—which is the overall aim of Russian online disinformation activity. </w:t>
      </w:r>
      <w:r w:rsidR="0081355F">
        <w:t xml:space="preserve">We note here as well that dating back to the Cold War, Russian agents have sought to use racial tensions in the U.S. as a major source of their propaganda. Here in Figure 4 and </w:t>
      </w:r>
      <w:r w:rsidR="0081355F">
        <w:lastRenderedPageBreak/>
        <w:t>elsewhere in our sample, we note the postmodern version of this strategy of sowing discord in the U.S. by stoking racial animosity.</w:t>
      </w:r>
    </w:p>
    <w:p w14:paraId="4BDB3432" w14:textId="77777777" w:rsidR="0081355F" w:rsidRDefault="0081355F" w:rsidP="00B0030E"/>
    <w:p w14:paraId="245D0939" w14:textId="08676ED3" w:rsidR="00567408" w:rsidRDefault="00144A3D" w:rsidP="00B0030E">
      <w:r>
        <w:tab/>
      </w:r>
      <w:r w:rsidRPr="00144A3D">
        <w:rPr>
          <w:b/>
        </w:rPr>
        <w:t>Structural</w:t>
      </w:r>
      <w:r w:rsidR="00B0030E" w:rsidRPr="00144A3D">
        <w:rPr>
          <w:b/>
        </w:rPr>
        <w:t xml:space="preserve"> Information</w:t>
      </w:r>
      <w:r>
        <w:t xml:space="preserve">. </w:t>
      </w:r>
      <w:r w:rsidR="00B0030E">
        <w:t xml:space="preserve">The sample data </w:t>
      </w:r>
      <w:r w:rsidR="00567408">
        <w:t>used in step on</w:t>
      </w:r>
      <w:r w:rsidR="00574D42">
        <w:t>e</w:t>
      </w:r>
      <w:r w:rsidR="00567408">
        <w:t xml:space="preserve"> also </w:t>
      </w:r>
      <w:r w:rsidR="00B0030E">
        <w:t xml:space="preserve">includes structural information about “likes,” “shares,” and “comments,” which we assume offer important clues about the ways </w:t>
      </w:r>
      <w:r w:rsidR="00574D42">
        <w:t>audiences</w:t>
      </w:r>
      <w:r w:rsidR="00B0030E">
        <w:t xml:space="preserve"> </w:t>
      </w:r>
      <w:r w:rsidR="00567408">
        <w:t>may interpret</w:t>
      </w:r>
      <w:r w:rsidR="00B0030E">
        <w:t xml:space="preserve"> messages. For example, in </w:t>
      </w:r>
      <w:r w:rsidR="00567408">
        <w:t>another sample</w:t>
      </w:r>
      <w:r w:rsidR="00574D42">
        <w:t xml:space="preserve"> message</w:t>
      </w:r>
      <w:r w:rsidR="00B0030E">
        <w:t>, we see a textual call for a “National Day of Protest”</w:t>
      </w:r>
      <w:r w:rsidR="00567408">
        <w:t xml:space="preserve"> (see Figure 5).</w:t>
      </w:r>
      <w:r w:rsidR="00B0030E">
        <w:t xml:space="preserve"> </w:t>
      </w:r>
    </w:p>
    <w:p w14:paraId="0EF239C1" w14:textId="2EBC8898" w:rsidR="00567408" w:rsidRDefault="00567408" w:rsidP="00B0030E"/>
    <w:p w14:paraId="11D10BC2" w14:textId="666D6F94" w:rsidR="00060C3E" w:rsidRDefault="00060C3E" w:rsidP="00060C3E">
      <w:pPr>
        <w:jc w:val="center"/>
      </w:pPr>
      <w:r w:rsidRPr="00060C3E">
        <w:rPr>
          <w:noProof/>
        </w:rPr>
        <w:drawing>
          <wp:inline distT="0" distB="0" distL="0" distR="0" wp14:anchorId="0F5E6A1E" wp14:editId="4C7F9584">
            <wp:extent cx="3452410" cy="4084983"/>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2600" cy="4097040"/>
                    </a:xfrm>
                    <a:prstGeom prst="rect">
                      <a:avLst/>
                    </a:prstGeom>
                  </pic:spPr>
                </pic:pic>
              </a:graphicData>
            </a:graphic>
          </wp:inline>
        </w:drawing>
      </w:r>
    </w:p>
    <w:p w14:paraId="40677C46" w14:textId="5597B42E" w:rsidR="00567408" w:rsidRDefault="00060C3E" w:rsidP="00060C3E">
      <w:pPr>
        <w:jc w:val="center"/>
      </w:pPr>
      <w:r>
        <w:t>Figure 5. Sample Russian Message: National Day of Protest</w:t>
      </w:r>
    </w:p>
    <w:p w14:paraId="73BF1BD6" w14:textId="77777777" w:rsidR="00567408" w:rsidRDefault="00567408" w:rsidP="00B0030E"/>
    <w:p w14:paraId="5700EC35" w14:textId="1F86B665" w:rsidR="00B0030E" w:rsidRDefault="00060C3E" w:rsidP="00B0030E">
      <w:r>
        <w:tab/>
      </w:r>
      <w:r w:rsidR="00567408">
        <w:t>T</w:t>
      </w:r>
      <w:r w:rsidR="00B0030E">
        <w:t>he explicit message points to a nation-wide event. The image portrays a non-descript U.S. city, a skyline that we cannot identify. In what we are calling the “structural information,” it says “376 people are going.” This small number suggests that the event is barely local, let alone national. The small number suggests to us that the event is not gaining mass-appeal or traction, in turn implying that it is a fringe event. This conclusion stands in contrast with the claim to be a “national” event of significance. In this case, the “structural information” undercuts the explicit and implicit messaging. We theorize that this kind of inter-textual inconsistency is of no concern to Russian</w:t>
      </w:r>
      <w:r w:rsidR="004C6A52">
        <w:t xml:space="preserve"> officials</w:t>
      </w:r>
      <w:r w:rsidR="00B0030E">
        <w:t>, for whom the goal is not to create a streamlined, logical campaign of persuasion, but rather to flood U.S. public media spaces with confusion. In this case, the incoherent message appears as little more than communicative noise—and this too serves the Russian disinformation campaign.</w:t>
      </w:r>
    </w:p>
    <w:p w14:paraId="0E0FF9DD" w14:textId="77777777" w:rsidR="0081355F" w:rsidRDefault="0081355F" w:rsidP="00B0030E"/>
    <w:p w14:paraId="42606A4C" w14:textId="77777777" w:rsidR="00971EA6" w:rsidRDefault="00CA30BD" w:rsidP="00B0030E">
      <w:r>
        <w:lastRenderedPageBreak/>
        <w:tab/>
      </w:r>
      <w:r w:rsidR="00B0030E" w:rsidRPr="00CA30BD">
        <w:rPr>
          <w:b/>
        </w:rPr>
        <w:t>Target Audiences v</w:t>
      </w:r>
      <w:r w:rsidRPr="00CA30BD">
        <w:rPr>
          <w:b/>
        </w:rPr>
        <w:t>s</w:t>
      </w:r>
      <w:r w:rsidR="00B0030E" w:rsidRPr="00CA30BD">
        <w:rPr>
          <w:b/>
        </w:rPr>
        <w:t>. Backlash Audiences</w:t>
      </w:r>
      <w:r>
        <w:t xml:space="preserve">. </w:t>
      </w:r>
      <w:r w:rsidR="00B0030E">
        <w:t xml:space="preserve">Perhaps the most complicated and confusing aspect of our </w:t>
      </w:r>
      <w:r>
        <w:t xml:space="preserve">initial </w:t>
      </w:r>
      <w:r w:rsidR="00B0030E">
        <w:t>coding</w:t>
      </w:r>
      <w:r>
        <w:t xml:space="preserve"> attempt</w:t>
      </w:r>
      <w:r w:rsidR="00B0030E">
        <w:t xml:space="preserve"> is the realization that each image has </w:t>
      </w:r>
      <w:r w:rsidR="00B0030E" w:rsidRPr="00CA30BD">
        <w:rPr>
          <w:i/>
        </w:rPr>
        <w:t>at least</w:t>
      </w:r>
      <w:r w:rsidR="00B0030E">
        <w:t xml:space="preserve"> two audiences: </w:t>
      </w:r>
      <w:r>
        <w:t>a</w:t>
      </w:r>
      <w:r w:rsidR="00B0030E">
        <w:t xml:space="preserve"> “target” audience, by which we mean those viewers assumed to identify with </w:t>
      </w:r>
      <w:r>
        <w:t xml:space="preserve">or assent to </w:t>
      </w:r>
      <w:r w:rsidR="00B0030E">
        <w:t xml:space="preserve">the </w:t>
      </w:r>
      <w:r>
        <w:t>explicit and/or implicit meanings</w:t>
      </w:r>
      <w:r w:rsidR="00B0030E">
        <w:t xml:space="preserve">, and a “backlash” audience, by which we mean those viewers assumed to </w:t>
      </w:r>
      <w:r>
        <w:t xml:space="preserve">reject or </w:t>
      </w:r>
      <w:r w:rsidR="00B0030E">
        <w:t>be outraged by the message</w:t>
      </w:r>
      <w:r>
        <w:t>’s explicit and/or implicit meanings</w:t>
      </w:r>
      <w:r w:rsidR="00B0030E">
        <w:t xml:space="preserve">. For example, in </w:t>
      </w:r>
      <w:r>
        <w:t xml:space="preserve">another </w:t>
      </w:r>
      <w:r w:rsidR="00B0030E">
        <w:t>sample</w:t>
      </w:r>
      <w:r>
        <w:t xml:space="preserve"> message, </w:t>
      </w:r>
      <w:r w:rsidR="00B0030E">
        <w:t>we analyzed an image that says “Back the Badge” printed over a typical police badge</w:t>
      </w:r>
      <w:r>
        <w:t xml:space="preserve"> (</w:t>
      </w:r>
      <w:r w:rsidR="00971EA6">
        <w:t>s</w:t>
      </w:r>
      <w:r>
        <w:t>ee Figure 6)</w:t>
      </w:r>
      <w:r w:rsidR="00B0030E">
        <w:t xml:space="preserve">. </w:t>
      </w:r>
    </w:p>
    <w:p w14:paraId="6BBC09CB" w14:textId="100B5198" w:rsidR="00971EA6" w:rsidRDefault="00971EA6" w:rsidP="00B0030E"/>
    <w:p w14:paraId="0C60692F" w14:textId="4FB01E69" w:rsidR="00971EA6" w:rsidRDefault="00DE4097" w:rsidP="00DE4097">
      <w:pPr>
        <w:jc w:val="center"/>
      </w:pPr>
      <w:r w:rsidRPr="00DE4097">
        <w:rPr>
          <w:noProof/>
        </w:rPr>
        <w:drawing>
          <wp:inline distT="0" distB="0" distL="0" distR="0" wp14:anchorId="283C0C38" wp14:editId="1B0CA8B0">
            <wp:extent cx="3668737" cy="2459935"/>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4420" cy="2470450"/>
                    </a:xfrm>
                    <a:prstGeom prst="rect">
                      <a:avLst/>
                    </a:prstGeom>
                  </pic:spPr>
                </pic:pic>
              </a:graphicData>
            </a:graphic>
          </wp:inline>
        </w:drawing>
      </w:r>
    </w:p>
    <w:p w14:paraId="69AFDC21" w14:textId="2638E8CD" w:rsidR="00971EA6" w:rsidRDefault="00971EA6" w:rsidP="00971EA6">
      <w:pPr>
        <w:jc w:val="center"/>
      </w:pPr>
      <w:r>
        <w:t>Figure 6. Sample Russian Message: Back the Badge</w:t>
      </w:r>
    </w:p>
    <w:p w14:paraId="2C6DE0BA" w14:textId="77777777" w:rsidR="00DE4097" w:rsidRDefault="00DE4097" w:rsidP="00B0030E"/>
    <w:p w14:paraId="228D661C" w14:textId="09F2CB29" w:rsidR="006076DF" w:rsidRDefault="00DE4097" w:rsidP="000D2965">
      <w:r>
        <w:tab/>
      </w:r>
      <w:r w:rsidR="00B0030E">
        <w:t xml:space="preserve">The explicit meaning is clear: support U.S. </w:t>
      </w:r>
      <w:r>
        <w:t>law enforcement</w:t>
      </w:r>
      <w:r w:rsidR="00B0030E">
        <w:t xml:space="preserve">. The assumed “target” audience </w:t>
      </w:r>
      <w:r w:rsidR="0046357A">
        <w:t>are</w:t>
      </w:r>
      <w:r w:rsidR="00B0030E">
        <w:t xml:space="preserve"> those Americans who, tired of charges of police abuse and brutality, feel the need to express support for beleaguered officers. The implicit message, then, is that you need to “Back the Badge” in the face of assaults from radicals</w:t>
      </w:r>
      <w:r w:rsidR="00F6277B">
        <w:t>. T</w:t>
      </w:r>
      <w:r w:rsidR="00B0030E">
        <w:t xml:space="preserve">he implicit message is </w:t>
      </w:r>
      <w:r w:rsidR="00F6277B">
        <w:t xml:space="preserve">therefore </w:t>
      </w:r>
      <w:r w:rsidR="00B0030E">
        <w:t xml:space="preserve">a conservative, law-and-order appeal, presumably to white, Trump-leaning </w:t>
      </w:r>
      <w:r w:rsidR="00F6277B">
        <w:t>audiences</w:t>
      </w:r>
      <w:r w:rsidR="00B0030E">
        <w:t xml:space="preserve">. At the same time, the “backlash” audience is assumed to be those activists who find </w:t>
      </w:r>
      <w:r w:rsidR="00E81DD5">
        <w:t>U.S.</w:t>
      </w:r>
      <w:r w:rsidR="00B0030E">
        <w:t xml:space="preserve"> </w:t>
      </w:r>
      <w:r w:rsidR="00E81DD5">
        <w:t>law enforcement personnel</w:t>
      </w:r>
      <w:r w:rsidR="00B0030E">
        <w:t xml:space="preserve"> routinely over-stepping legal boundaries. For this audience, the “backlash” response is assumed to be anger about the message itself. Why “Back the Badge” when </w:t>
      </w:r>
      <w:r w:rsidR="0046357A">
        <w:t xml:space="preserve">some </w:t>
      </w:r>
      <w:r w:rsidR="00E81DD5">
        <w:t xml:space="preserve">law enforcement officers </w:t>
      </w:r>
      <w:r w:rsidR="00B0030E">
        <w:t xml:space="preserve">are abusive already? We speculate that this message is a </w:t>
      </w:r>
      <w:r w:rsidR="00E81DD5">
        <w:t>near-</w:t>
      </w:r>
      <w:r w:rsidR="00B0030E">
        <w:t xml:space="preserve">perfect example of the Russian disinformation campaign, as the image appeals to conservative, white viewers, encouraging them to feel outrage about Black Lives Matter </w:t>
      </w:r>
      <w:r w:rsidR="00E81DD5">
        <w:t xml:space="preserve">(BLM) </w:t>
      </w:r>
      <w:r w:rsidR="00B0030E">
        <w:t xml:space="preserve">and </w:t>
      </w:r>
      <w:r w:rsidR="00E81DD5">
        <w:t>related</w:t>
      </w:r>
      <w:r w:rsidR="00B0030E">
        <w:t xml:space="preserve"> movements, while also appealing to radical or progressive </w:t>
      </w:r>
      <w:r w:rsidR="00E81DD5">
        <w:t>audiences</w:t>
      </w:r>
      <w:r w:rsidR="00B0030E">
        <w:t>, whom we assume feel a</w:t>
      </w:r>
      <w:r w:rsidR="00E81DD5">
        <w:t xml:space="preserve"> </w:t>
      </w:r>
      <w:r w:rsidR="00B0030E">
        <w:t xml:space="preserve">sense of outrage at the message. The image thus polarizes viewers while offering no information, just </w:t>
      </w:r>
      <w:r w:rsidR="00E81DD5">
        <w:t>text and images</w:t>
      </w:r>
      <w:r w:rsidR="00B0030E">
        <w:t xml:space="preserve"> ripe with conflicted meanings</w:t>
      </w:r>
      <w:r w:rsidR="00166141">
        <w:t xml:space="preserve"> that nevertheless consistently promote disunity</w:t>
      </w:r>
      <w:r w:rsidR="00B0030E">
        <w:t>.</w:t>
      </w:r>
    </w:p>
    <w:p w14:paraId="42689892" w14:textId="41B1E71D" w:rsidR="00EC1985" w:rsidRDefault="00EC1985" w:rsidP="000D2965"/>
    <w:p w14:paraId="60FC27B6" w14:textId="308F8DD8" w:rsidR="00EC1985" w:rsidRPr="00EC1985" w:rsidRDefault="00EC1985" w:rsidP="000D2965">
      <w:pPr>
        <w:rPr>
          <w:b/>
        </w:rPr>
      </w:pPr>
      <w:r w:rsidRPr="00EC1985">
        <w:rPr>
          <w:b/>
        </w:rPr>
        <w:t>Step 2: Revised Approach</w:t>
      </w:r>
    </w:p>
    <w:p w14:paraId="2CCC788B" w14:textId="77777777" w:rsidR="005E1284" w:rsidRDefault="005E1284" w:rsidP="000D2965">
      <w:pPr>
        <w:rPr>
          <w:highlight w:val="green"/>
        </w:rPr>
      </w:pPr>
    </w:p>
    <w:p w14:paraId="3D2AAB29" w14:textId="77777777" w:rsidR="00EC1985" w:rsidRDefault="002E5A39" w:rsidP="000D2965">
      <w:r>
        <w:tab/>
        <w:t xml:space="preserve">This preliminary coding suggests that the four interpretive </w:t>
      </w:r>
      <w:r w:rsidR="005E1284">
        <w:t>complications noted here are</w:t>
      </w:r>
      <w:r>
        <w:t xml:space="preserve"> present in each text/image sample, which explains the low coder reliability</w:t>
      </w:r>
      <w:r w:rsidR="005F3328">
        <w:t xml:space="preserve"> in our first round of coding</w:t>
      </w:r>
      <w:r>
        <w:t>: Each reader or viewer brought a range of historical knowledge, personal experience, and cultural literacy to each image</w:t>
      </w:r>
      <w:r w:rsidR="005E1284">
        <w:t xml:space="preserve">. And so, to try to correct for this interpretive complexity, in our second round of codings we made a series of methodological changes. First, we asked each </w:t>
      </w:r>
      <w:r w:rsidR="005E1284">
        <w:lastRenderedPageBreak/>
        <w:t xml:space="preserve">interpreter to render not one but </w:t>
      </w:r>
      <w:r w:rsidR="007F2999">
        <w:t xml:space="preserve">six </w:t>
      </w:r>
      <w:r w:rsidR="005E1284">
        <w:t xml:space="preserve">scores: </w:t>
      </w:r>
      <w:r w:rsidR="007F2999">
        <w:t>one</w:t>
      </w:r>
      <w:r w:rsidR="005E1284">
        <w:t xml:space="preserve"> for explicit </w:t>
      </w:r>
      <w:r w:rsidR="007F2999">
        <w:t xml:space="preserve">textual </w:t>
      </w:r>
      <w:r w:rsidR="005E1284">
        <w:t xml:space="preserve">meaning, </w:t>
      </w:r>
      <w:r w:rsidR="007F2999">
        <w:t xml:space="preserve">one </w:t>
      </w:r>
      <w:r w:rsidR="005E1284">
        <w:t xml:space="preserve">for implicit </w:t>
      </w:r>
      <w:r w:rsidR="007F2999">
        <w:t xml:space="preserve">textual </w:t>
      </w:r>
      <w:r w:rsidR="005E1284">
        <w:t xml:space="preserve">meaning, </w:t>
      </w:r>
      <w:r w:rsidR="007F2999">
        <w:t xml:space="preserve">one </w:t>
      </w:r>
      <w:r w:rsidR="005E1284">
        <w:t xml:space="preserve">for explicit visuals, </w:t>
      </w:r>
      <w:r w:rsidR="007F2999">
        <w:t xml:space="preserve">one </w:t>
      </w:r>
      <w:r w:rsidR="005E1284">
        <w:t xml:space="preserve">for implicit visuals, </w:t>
      </w:r>
      <w:r w:rsidR="007F2999">
        <w:t xml:space="preserve">one </w:t>
      </w:r>
      <w:r w:rsidR="005E1284">
        <w:t xml:space="preserve">for </w:t>
      </w:r>
      <w:r w:rsidR="007F2999">
        <w:t xml:space="preserve">assumed </w:t>
      </w:r>
      <w:r w:rsidR="005E1284">
        <w:t>target audience, and</w:t>
      </w:r>
      <w:r w:rsidR="007F2999">
        <w:t xml:space="preserve"> one</w:t>
      </w:r>
      <w:r w:rsidR="005E1284">
        <w:t xml:space="preserve"> for </w:t>
      </w:r>
      <w:r w:rsidR="007F2999">
        <w:t xml:space="preserve">assumed </w:t>
      </w:r>
      <w:r w:rsidR="005E1284">
        <w:t xml:space="preserve">backlash audience. By scoring each Russian-paid </w:t>
      </w:r>
      <w:r w:rsidR="007F2999">
        <w:t xml:space="preserve">social media </w:t>
      </w:r>
      <w:r w:rsidR="005E1284">
        <w:t xml:space="preserve">ad across these </w:t>
      </w:r>
      <w:r w:rsidR="007F2999">
        <w:t>six</w:t>
      </w:r>
      <w:r w:rsidR="005E1284">
        <w:t xml:space="preserve"> interpretive frames, we sought to capture the full complexity of the possible (and often contradictory) meanings embedded in the text. Second, the existing literature is clear that the Russian disinformation campaign occurred not only in a steady torrent of both “bot” and “troll farm” productions</w:t>
      </w:r>
      <w:r w:rsidR="004935BB">
        <w:t xml:space="preserve">, but also via </w:t>
      </w:r>
      <w:r w:rsidR="005F3328">
        <w:t xml:space="preserve">a </w:t>
      </w:r>
      <w:r w:rsidR="004935BB">
        <w:t>series of event-triggered count</w:t>
      </w:r>
      <w:r w:rsidR="005F3328">
        <w:t>er-</w:t>
      </w:r>
      <w:r w:rsidR="004935BB">
        <w:t>dumps. For example, on the same day that the explosive—and possibly campaign ending—“Pussy-gate” tape was made public, providing American voters with graphic evidence of candidate Trump’s toxic masculinity, Wikileaks made a counter-dump consisting of thousands of emails stolen from the email servers of the Democratic National Committee (DNC). It seems clear that the Wikileaks dump, directed by the Russians, was a desperate attempt to “hack the attention economy”</w:t>
      </w:r>
      <w:r w:rsidR="005F3328">
        <w:t xml:space="preserve"> by </w:t>
      </w:r>
      <w:r w:rsidR="004935BB">
        <w:t>shifting public discourse away from Trump’s sexual predations toward the DNC’s internal controversies. We believe the meaning</w:t>
      </w:r>
      <w:r w:rsidR="00E537C0">
        <w:t>s</w:t>
      </w:r>
      <w:r w:rsidR="004935BB">
        <w:t xml:space="preserve"> of specific acts of Russian disinformation </w:t>
      </w:r>
      <w:r w:rsidR="00E537C0">
        <w:t>are</w:t>
      </w:r>
      <w:r w:rsidR="004935BB">
        <w:t xml:space="preserve"> therefore also dependent (in addition to the 7 variables note above) upon what we will call their “time stamp,” meaning when they were released in relation to other key events within the 2016 presidential election. To illustrate this interpretive key, see </w:t>
      </w:r>
      <w:r w:rsidR="004935BB" w:rsidRPr="00CA1063">
        <w:rPr>
          <w:highlight w:val="yellow"/>
        </w:rPr>
        <w:t>Figure XX</w:t>
      </w:r>
      <w:r w:rsidR="005F3328" w:rsidRPr="00CA1063">
        <w:rPr>
          <w:highlight w:val="yellow"/>
        </w:rPr>
        <w:t xml:space="preserve"> (Bobby’s timeline)</w:t>
      </w:r>
      <w:r w:rsidR="004935BB" w:rsidRPr="00CA1063">
        <w:rPr>
          <w:highlight w:val="yellow"/>
        </w:rPr>
        <w:t>,</w:t>
      </w:r>
      <w:r w:rsidR="004935BB">
        <w:t xml:space="preserve"> where we have created a </w:t>
      </w:r>
      <w:r w:rsidR="005F3328">
        <w:t>timeline (and see Masters, 2018).</w:t>
      </w:r>
      <w:r w:rsidR="004935BB">
        <w:t xml:space="preserve"> The top of the timeline includes the major, public moments in the election; the bottom of the timeline includes the major, online moments of disinformation—hence enabling readers to visualize the key relationship between the reality-based moments of the physical campaign and the “post-truth” moments of the disinformation campaign. Using this “time stamp,” we rated our data along a continuum of “random release”/1, “patterned release”/2 (for example, building upon the long tradition of Russian </w:t>
      </w:r>
      <w:r w:rsidR="00161A70">
        <w:t>agents stoking</w:t>
      </w:r>
      <w:r w:rsidR="009003A5">
        <w:t xml:space="preserve"> </w:t>
      </w:r>
      <w:r w:rsidR="004935BB">
        <w:t>racial animosity</w:t>
      </w:r>
      <w:r w:rsidR="005F3328">
        <w:t xml:space="preserve"> in American public life</w:t>
      </w:r>
      <w:r w:rsidR="004935BB">
        <w:t>)</w:t>
      </w:r>
      <w:r w:rsidR="009003A5">
        <w:t xml:space="preserve">, and “event-triggered </w:t>
      </w:r>
      <w:r w:rsidR="005F3328">
        <w:t>counter-</w:t>
      </w:r>
      <w:r w:rsidR="009003A5">
        <w:t xml:space="preserve">release”/3 (such as the Wikileaks DNC dump). Thus, in addition to a score across </w:t>
      </w:r>
      <w:r w:rsidR="000118F8">
        <w:t>six</w:t>
      </w:r>
      <w:r w:rsidR="009003A5">
        <w:t xml:space="preserve"> forms of interpretive meaning, we added a “time stamp” score, giving us</w:t>
      </w:r>
      <w:r w:rsidR="000118F8">
        <w:t xml:space="preserve"> seven </w:t>
      </w:r>
      <w:r w:rsidR="009003A5">
        <w:t>controlling scores.</w:t>
      </w:r>
      <w:r w:rsidR="00161A70">
        <w:t xml:space="preserve"> In short, rather than assuming that any one message has one meaning, we assume that each message has a wide range of meanings, many of them contradictory and confusing. Still, when these multiple meanings are located on our “democracy map,” readers can see how the four corners of extremism are inundated with these messages, confirming our thesis that the Russian disinformation campaign sought to produce chaos and consternation in America with the hope of destroying our democratic norms.</w:t>
      </w:r>
      <w:r w:rsidR="00EC1985">
        <w:t xml:space="preserve"> We also adjusted the “democracy map” to account for the vagaries of the rhetorical appeals.</w:t>
      </w:r>
    </w:p>
    <w:p w14:paraId="5C7FFE1E" w14:textId="77777777" w:rsidR="00EC1985" w:rsidRDefault="00EC1985" w:rsidP="000D2965"/>
    <w:p w14:paraId="4DB5B630" w14:textId="771EB4D8" w:rsidR="005E1284" w:rsidRDefault="00EC1985" w:rsidP="000D2965">
      <w:r w:rsidRPr="00EC1985">
        <w:rPr>
          <w:noProof/>
        </w:rPr>
        <w:lastRenderedPageBreak/>
        <w:drawing>
          <wp:inline distT="0" distB="0" distL="0" distR="0" wp14:anchorId="700CB7BB" wp14:editId="326A5757">
            <wp:extent cx="5943600" cy="3514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14725"/>
                    </a:xfrm>
                    <a:prstGeom prst="rect">
                      <a:avLst/>
                    </a:prstGeom>
                  </pic:spPr>
                </pic:pic>
              </a:graphicData>
            </a:graphic>
          </wp:inline>
        </w:drawing>
      </w:r>
      <w:r>
        <w:t xml:space="preserve">    </w:t>
      </w:r>
    </w:p>
    <w:p w14:paraId="0A5AF797" w14:textId="5F2653AD" w:rsidR="00EC1985" w:rsidRDefault="00EC1985" w:rsidP="00EC1985">
      <w:pPr>
        <w:jc w:val="center"/>
      </w:pPr>
      <w:r>
        <w:t>Figure X: Revised Democracy Map</w:t>
      </w:r>
    </w:p>
    <w:p w14:paraId="49DD2E27" w14:textId="77777777" w:rsidR="00EC1985" w:rsidRDefault="00EC1985" w:rsidP="000D2965"/>
    <w:p w14:paraId="1F8BBAB7" w14:textId="77777777" w:rsidR="00F751F4" w:rsidRDefault="009003A5" w:rsidP="009003A5">
      <w:r>
        <w:tab/>
      </w:r>
      <w:r w:rsidRPr="0037745A">
        <w:t xml:space="preserve">Using this revised methodology, we returned to the data set </w:t>
      </w:r>
      <w:r w:rsidR="00AD107B" w:rsidRPr="0037745A">
        <w:t>a second time</w:t>
      </w:r>
      <w:r w:rsidR="00822D2F" w:rsidRPr="0037745A">
        <w:t xml:space="preserve"> on </w:t>
      </w:r>
      <w:r w:rsidR="00822D2F">
        <w:t xml:space="preserve">September 12, 2019. However, </w:t>
      </w:r>
      <w:r w:rsidR="00FC3606">
        <w:t xml:space="preserve">inter-rater agreement </w:t>
      </w:r>
      <w:r w:rsidR="0030394B">
        <w:t>remained</w:t>
      </w:r>
      <w:r w:rsidR="00FC3606">
        <w:t xml:space="preserve"> elusive, with only </w:t>
      </w:r>
      <w:r w:rsidR="00C22F82">
        <w:t>two</w:t>
      </w:r>
      <w:r w:rsidR="00FC3606">
        <w:t xml:space="preserve"> categor</w:t>
      </w:r>
      <w:r w:rsidR="00C22F82">
        <w:t>ies</w:t>
      </w:r>
      <w:r w:rsidR="00FC3606">
        <w:t xml:space="preserve"> (explicit textual meaning</w:t>
      </w:r>
      <w:r w:rsidR="00C22F82">
        <w:t xml:space="preserve"> and assumed target audience</w:t>
      </w:r>
      <w:r w:rsidR="00FC3606">
        <w:t xml:space="preserve">) rising above the .20 threshold of “poor agreement” </w:t>
      </w:r>
      <w:r w:rsidR="006C69E5">
        <w:t>(k=.36</w:t>
      </w:r>
      <w:r w:rsidR="00C22F82">
        <w:t xml:space="preserve"> and k=.32, respectively</w:t>
      </w:r>
      <w:r w:rsidR="006C69E5">
        <w:t xml:space="preserve">). </w:t>
      </w:r>
      <w:r w:rsidR="002103FB">
        <w:t xml:space="preserve">While generalized agreement was obtained concerning the more strident and explicit </w:t>
      </w:r>
      <w:r w:rsidR="005A3EB1">
        <w:t xml:space="preserve">aims </w:t>
      </w:r>
      <w:r w:rsidR="002103FB">
        <w:t>of Russian messages (</w:t>
      </w:r>
      <w:r w:rsidR="005A3EB1">
        <w:t xml:space="preserve">e.g., </w:t>
      </w:r>
      <w:r w:rsidR="002103FB">
        <w:t xml:space="preserve">toward calls to violence or promotion of apathetic paralysis), we concluded that, as </w:t>
      </w:r>
      <w:r w:rsidR="005A3EB1">
        <w:t>anticipated</w:t>
      </w:r>
      <w:r w:rsidR="002103FB">
        <w:t xml:space="preserve">, the </w:t>
      </w:r>
      <w:r w:rsidR="002103FB" w:rsidRPr="005801E2">
        <w:t xml:space="preserve">semiotic </w:t>
      </w:r>
      <w:r w:rsidR="002103FB">
        <w:t xml:space="preserve">flexibility of message interpretation rendered a deductive approach </w:t>
      </w:r>
      <w:r w:rsidR="005A3EB1">
        <w:t>unsuitable</w:t>
      </w:r>
      <w:r w:rsidR="002103FB">
        <w:t xml:space="preserve"> for message-based machine learning or AI techniques.</w:t>
      </w:r>
      <w:r w:rsidR="005A3EB1">
        <w:t xml:space="preserve"> </w:t>
      </w:r>
      <w:r w:rsidR="00023113">
        <w:t xml:space="preserve">For just one example of the rhetorical flexibility of these messages, consider </w:t>
      </w:r>
      <w:r w:rsidR="00023113" w:rsidRPr="00721F0E">
        <w:rPr>
          <w:highlight w:val="yellow"/>
        </w:rPr>
        <w:t>Figure XX</w:t>
      </w:r>
      <w:r w:rsidR="00023113">
        <w:t xml:space="preserve">. </w:t>
      </w:r>
    </w:p>
    <w:p w14:paraId="217F8901" w14:textId="77777777" w:rsidR="00F751F4" w:rsidRDefault="00F751F4" w:rsidP="009003A5"/>
    <w:p w14:paraId="05FBD143" w14:textId="36BD619F" w:rsidR="00F751F4" w:rsidRDefault="00F751F4" w:rsidP="00F751F4">
      <w:pPr>
        <w:jc w:val="center"/>
      </w:pPr>
      <w:r w:rsidRPr="00F751F4">
        <w:rPr>
          <w:noProof/>
        </w:rPr>
        <w:lastRenderedPageBreak/>
        <w:drawing>
          <wp:inline distT="0" distB="0" distL="0" distR="0" wp14:anchorId="1A56E6EF" wp14:editId="5158C3B6">
            <wp:extent cx="3463246" cy="315244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5626" cy="3163711"/>
                    </a:xfrm>
                    <a:prstGeom prst="rect">
                      <a:avLst/>
                    </a:prstGeom>
                  </pic:spPr>
                </pic:pic>
              </a:graphicData>
            </a:graphic>
          </wp:inline>
        </w:drawing>
      </w:r>
    </w:p>
    <w:p w14:paraId="5B6A3DA7" w14:textId="1D0A1A82" w:rsidR="00F751F4" w:rsidRDefault="00F751F4" w:rsidP="00EB6276">
      <w:pPr>
        <w:jc w:val="center"/>
      </w:pPr>
      <w:r>
        <w:t>Figure X. Sample Russian Message: Black Matters</w:t>
      </w:r>
    </w:p>
    <w:p w14:paraId="4F6793F8" w14:textId="77777777" w:rsidR="00F751F4" w:rsidRDefault="00F751F4" w:rsidP="009003A5"/>
    <w:p w14:paraId="0309AA50" w14:textId="1CD39AB8" w:rsidR="005A3EB1" w:rsidRDefault="00EB6276" w:rsidP="009003A5">
      <w:r>
        <w:tab/>
      </w:r>
      <w:r w:rsidR="00023113">
        <w:t>The image appears with a header announcing “Black Matters.” American readers will know that the group being mimicked here is “Black Lives Matter,” not “Black Matters,” so the very name of this group raises the flag of suspicion. The first sentence of the post asks “What’s life of black American today?” A grammatically correct rend</w:t>
      </w:r>
      <w:r w:rsidR="001F27D1">
        <w:t>er</w:t>
      </w:r>
      <w:r w:rsidR="00023113">
        <w:t xml:space="preserve">ing of this sentence could read “What’s life like for black Americans today?” or “What’s the life of black America today?” Readers can imagine any number of other possible variants, but the key textual point here is that the grammar of the post is not only wrong but oddly wrong—thus offering another clue that the image is not authentic. </w:t>
      </w:r>
      <w:r w:rsidR="001F27D1">
        <w:t>Virtually every part of this post includes these kinds of grammar-based clues. However, w</w:t>
      </w:r>
      <w:r w:rsidR="00023113">
        <w:t>hile the text is rich with clues suggesting it is a fake, the image—like Figure XX discussed above—offers an actual photograph from an actual event with identifiable African American leaders (</w:t>
      </w:r>
      <w:r w:rsidR="00023113" w:rsidRPr="00721F0E">
        <w:rPr>
          <w:highlight w:val="yellow"/>
        </w:rPr>
        <w:t>my copy is grainy, but we should identify the man in the suit and the man in the hat, these are known entities</w:t>
      </w:r>
      <w:r w:rsidR="00023113">
        <w:t>). The visual harks back to the Civil Rights Movement and embodies democracy in action, the very best of American life. So readers encounter a legitimate image surrounded with textual disinformation—a visual snapshot of American life is polluted with textual Russian disinformation. If you sm</w:t>
      </w:r>
      <w:r w:rsidR="001F27D1">
        <w:t>ell the deception, you recoil, knowing well that the Russians have long sought to take America’s racial tensions as the raw material for their propaganda efforts. But i</w:t>
      </w:r>
      <w:r w:rsidR="00023113">
        <w:t>f you read q</w:t>
      </w:r>
      <w:r w:rsidR="001F27D1">
        <w:t xml:space="preserve">uickly, miss the textual clues, </w:t>
      </w:r>
      <w:r w:rsidR="00023113">
        <w:t>identify with the social justice implication</w:t>
      </w:r>
      <w:r w:rsidR="001F27D1">
        <w:t>s</w:t>
      </w:r>
      <w:r w:rsidR="00023113">
        <w:t xml:space="preserve"> of the image</w:t>
      </w:r>
      <w:r w:rsidR="001F27D1">
        <w:t xml:space="preserve">, and then quickly hit “like” or “share,” then the Russians have succeeded in adding more noise to our already crowded public debates about racial justice. As to whether the post implies the retreat into apathy or the escalation toward violence, we were split in our readings—yet we all flagged the post as a fake. While we cannot imagine an AI algorithm capable of capturing this complicated interpretive process, reading the image in this way was nonetheless instructive, as here again we found an authentic and inspiring image overwritten by fake Russian disinformation, suggesting that </w:t>
      </w:r>
      <w:r w:rsidR="001F27D1" w:rsidRPr="00721F0E">
        <w:rPr>
          <w:i/>
        </w:rPr>
        <w:t>the key to the Russian campaign lies in the visual element</w:t>
      </w:r>
      <w:r w:rsidR="001F27D1">
        <w:rPr>
          <w:i/>
        </w:rPr>
        <w:t>s</w:t>
      </w:r>
      <w:r w:rsidR="001F27D1" w:rsidRPr="00721F0E">
        <w:rPr>
          <w:i/>
        </w:rPr>
        <w:t xml:space="preserve"> of the messaging</w:t>
      </w:r>
      <w:r w:rsidR="001F27D1">
        <w:t xml:space="preserve">. </w:t>
      </w:r>
    </w:p>
    <w:p w14:paraId="456C8E88" w14:textId="77777777" w:rsidR="00F731B5" w:rsidRDefault="00C22FEB" w:rsidP="009003A5">
      <w:r>
        <w:tab/>
        <w:t xml:space="preserve">To support this finding, consider </w:t>
      </w:r>
      <w:r w:rsidRPr="00721F0E">
        <w:rPr>
          <w:highlight w:val="yellow"/>
        </w:rPr>
        <w:t>Figure XX,</w:t>
      </w:r>
      <w:r>
        <w:t xml:space="preserve"> titled “Being Patriotic.” </w:t>
      </w:r>
    </w:p>
    <w:p w14:paraId="7F32A196" w14:textId="4CAF5590" w:rsidR="00F731B5" w:rsidRDefault="00F731B5" w:rsidP="00F731B5">
      <w:pPr>
        <w:jc w:val="center"/>
      </w:pPr>
      <w:r w:rsidRPr="00F731B5">
        <w:rPr>
          <w:noProof/>
        </w:rPr>
        <w:lastRenderedPageBreak/>
        <w:drawing>
          <wp:inline distT="0" distB="0" distL="0" distR="0" wp14:anchorId="7D72561E" wp14:editId="3E1D071A">
            <wp:extent cx="3914945" cy="441853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4080" cy="4428844"/>
                    </a:xfrm>
                    <a:prstGeom prst="rect">
                      <a:avLst/>
                    </a:prstGeom>
                  </pic:spPr>
                </pic:pic>
              </a:graphicData>
            </a:graphic>
          </wp:inline>
        </w:drawing>
      </w:r>
    </w:p>
    <w:p w14:paraId="1C031F8C" w14:textId="233C0EAF" w:rsidR="00F731B5" w:rsidRDefault="00F731B5" w:rsidP="00F731B5">
      <w:pPr>
        <w:jc w:val="center"/>
      </w:pPr>
      <w:r>
        <w:t>Figure X. Sample Russian Message: “Being Patriotic”</w:t>
      </w:r>
    </w:p>
    <w:p w14:paraId="563DBE0E" w14:textId="19B10B36" w:rsidR="00F731B5" w:rsidRDefault="00F731B5" w:rsidP="009003A5">
      <w:r>
        <w:tab/>
      </w:r>
    </w:p>
    <w:p w14:paraId="65D5A168" w14:textId="520C1AE0" w:rsidR="0037745A" w:rsidRDefault="00F731B5" w:rsidP="009003A5">
      <w:r>
        <w:tab/>
      </w:r>
      <w:r w:rsidR="00C22FEB">
        <w:t xml:space="preserve">In this instance, the post’s grammar is inelegant but not grammatically wrong, so no textual clues leap off the page. But the story told in the post is comically absurd, claiming that a typically progressive American, when he sees a neighbor flying a Confederate flag, “chambers a round” and threatens to shoot the patriotic flag waver. We find it hard it image a typical Liberal packing heat </w:t>
      </w:r>
      <w:r w:rsidR="00F13987">
        <w:t xml:space="preserve">and engaging in violence </w:t>
      </w:r>
      <w:r w:rsidR="00C22FEB">
        <w:t xml:space="preserve">in this way—it just doesn’t sound credible. So while the grammar passes muster, the narrative is odd. What gives the fake away, however, is the bizarre montage of images that accompanies the text. In the top left, a man is shown flying a Confederate flag from the stands of a Major League Baseball game—and anyone familiar with stadium culture in the U.S. knows such a thing is strictly forbidden. In the top right, we see the flagpoles at a National Football League game, with the U.S. flag flying next to the NFL flag and, yes, the Confederate flag next to them—which of course the NFL would never do. So the images in the montage are fakes. Recognizing the fake images then confirms the suspicion that the narrative being told is not only whacky but fake. In this case, again, a careful reading of the image reveals abundant clues that it is a fake. But the typical Facebook user, ripping through a string of banality, </w:t>
      </w:r>
      <w:r w:rsidR="00F13987">
        <w:t xml:space="preserve">does not read in this way. Rather, we assume that the “target audience” simply identifies with the Confederate flag, feels a sense of White Nationalism, and moves on. A “backlash audience” member would, on the other hand, see the homage to the Confederacy and rise toward anger. So while the post is a fake, we imagine the emotions it produces are powerfully real: White Nationalist solidarity for the “target audience” and progressive outrage at </w:t>
      </w:r>
      <w:r w:rsidR="00F13987">
        <w:lastRenderedPageBreak/>
        <w:t>the inheritance of (and supporters of) slavery for the “backlash audience.” The fake image thus produces further polarization by skillfully marshaling evocative imagery.</w:t>
      </w:r>
    </w:p>
    <w:p w14:paraId="7E37001F" w14:textId="61D65645" w:rsidR="0037745A" w:rsidRDefault="0037745A" w:rsidP="009003A5"/>
    <w:p w14:paraId="76B88D06" w14:textId="75D02244" w:rsidR="00571D28" w:rsidRPr="001A2D77" w:rsidRDefault="00571D28" w:rsidP="009003A5">
      <w:pPr>
        <w:rPr>
          <w:b/>
        </w:rPr>
      </w:pPr>
      <w:r w:rsidRPr="001A2D77">
        <w:rPr>
          <w:b/>
        </w:rPr>
        <w:t xml:space="preserve">Step 3: </w:t>
      </w:r>
      <w:r w:rsidR="001A2D77" w:rsidRPr="001A2D77">
        <w:rPr>
          <w:b/>
        </w:rPr>
        <w:t>Consensus Labeling and Message Features</w:t>
      </w:r>
    </w:p>
    <w:p w14:paraId="21140A06" w14:textId="18D15476" w:rsidR="001A2D77" w:rsidRDefault="001A2D77" w:rsidP="009003A5"/>
    <w:p w14:paraId="5549AB00" w14:textId="70CA6CDB" w:rsidR="001A2D77" w:rsidRDefault="001A2D77" w:rsidP="009003A5">
      <w:r>
        <w:tab/>
        <w:t>Having twice encountered the semiotic ambiguity of the Russian messages if efforts to pinpoint their rhetorical function, the research team turned away from an independent coding scheme to an approach that better aligned with AI and machine learning techniques. Specifically, the team sought to provide a consensus “label” for each message</w:t>
      </w:r>
      <w:r w:rsidR="00F21ED0">
        <w:t xml:space="preserve">. One of four labels </w:t>
      </w:r>
      <w:r w:rsidR="00AB14C5">
        <w:t>was</w:t>
      </w:r>
      <w:r w:rsidR="00F21ED0">
        <w:t xml:space="preserve"> assigned:</w:t>
      </w:r>
      <w:r>
        <w:t xml:space="preserve"> </w:t>
      </w:r>
      <w:r w:rsidR="00F21ED0">
        <w:t xml:space="preserve">(a) </w:t>
      </w:r>
      <w:r>
        <w:t xml:space="preserve">“core” (either factual or non-divisive messages); </w:t>
      </w:r>
      <w:r w:rsidR="00F21ED0">
        <w:t xml:space="preserve">(b) </w:t>
      </w:r>
      <w:r>
        <w:t xml:space="preserve">“distrust of the system” (divisive messages that stoke anger, fear, anxiety, or suspicion); </w:t>
      </w:r>
      <w:r w:rsidR="00F21ED0">
        <w:t xml:space="preserve">(c) </w:t>
      </w:r>
      <w:r>
        <w:t xml:space="preserve">“apathy” (divisive messages that evoke feelings or images of political helplessness) or </w:t>
      </w:r>
      <w:r w:rsidR="00F21ED0">
        <w:t xml:space="preserve">(d) </w:t>
      </w:r>
      <w:r>
        <w:t xml:space="preserve">“violence” (divisive messages that evoke feelings or images of </w:t>
      </w:r>
      <w:r w:rsidR="00F21ED0">
        <w:t>physical or armed</w:t>
      </w:r>
      <w:r>
        <w:t xml:space="preserve"> confrontation). Drawing together the insights from Step 1 and Step 2, we used keywords to </w:t>
      </w:r>
      <w:r w:rsidR="005F48B3">
        <w:t>capture</w:t>
      </w:r>
      <w:r>
        <w:t xml:space="preserve"> each message’s </w:t>
      </w:r>
      <w:r w:rsidRPr="001A2D77">
        <w:rPr>
          <w:i/>
        </w:rPr>
        <w:t>explicit</w:t>
      </w:r>
      <w:r>
        <w:t xml:space="preserve"> textual and visual elements. We also generated keywords to account for each message’s </w:t>
      </w:r>
      <w:r w:rsidR="00F21ED0">
        <w:t>implicit textual and visual meanings</w:t>
      </w:r>
      <w:r w:rsidR="001A716E">
        <w:t xml:space="preserve">, but only </w:t>
      </w:r>
      <w:r w:rsidR="005F48B3">
        <w:t>as a record of how the consensus label had been reached. T</w:t>
      </w:r>
      <w:r w:rsidR="00F21ED0">
        <w:t>arget and backlash audiences</w:t>
      </w:r>
      <w:r w:rsidR="005F48B3">
        <w:t xml:space="preserve"> were removed as categories because limiting our efforts to explicit message features rendered </w:t>
      </w:r>
      <w:r w:rsidR="001A716E">
        <w:t>those categories</w:t>
      </w:r>
      <w:r w:rsidR="005F48B3">
        <w:t xml:space="preserve"> </w:t>
      </w:r>
      <w:r w:rsidR="001A716E">
        <w:t>superfluous</w:t>
      </w:r>
      <w:r w:rsidR="00F21ED0">
        <w:t xml:space="preserve">. Along with </w:t>
      </w:r>
      <w:r w:rsidR="001A716E">
        <w:t>explicit textual and visual</w:t>
      </w:r>
      <w:r w:rsidR="00F21ED0">
        <w:t xml:space="preserve"> keywords (“features,” in the parlance of AI and machine learning), we also captured three additional elements: (a) time stamp; (b) grammar errors; and (c) textual-visual discrepancies. Finally, we recorded whether </w:t>
      </w:r>
      <w:r w:rsidR="001A716E">
        <w:t xml:space="preserve">the </w:t>
      </w:r>
      <w:r w:rsidR="00F21ED0">
        <w:t xml:space="preserve">consensus label was obtained </w:t>
      </w:r>
      <w:r w:rsidR="0049445E">
        <w:t>before</w:t>
      </w:r>
      <w:r w:rsidR="00F21ED0">
        <w:t xml:space="preserve"> to deliberation, after deliberation, or not at all.</w:t>
      </w:r>
      <w:r w:rsidR="00CD2D4A">
        <w:t xml:space="preserve"> An example message (Figure X) and associated features and label are provided below. </w:t>
      </w:r>
    </w:p>
    <w:p w14:paraId="1B191E7D" w14:textId="2DB34F45" w:rsidR="00CD2D4A" w:rsidRDefault="00CD2D4A" w:rsidP="009003A5"/>
    <w:p w14:paraId="55BBEEAB" w14:textId="69B48DD4" w:rsidR="00F21ED0" w:rsidRDefault="00CD2D4A" w:rsidP="00CD2D4A">
      <w:pPr>
        <w:jc w:val="center"/>
      </w:pPr>
      <w:r w:rsidRPr="00CD2D4A">
        <w:rPr>
          <w:noProof/>
        </w:rPr>
        <w:drawing>
          <wp:inline distT="0" distB="0" distL="0" distR="0" wp14:anchorId="465848A4" wp14:editId="2C6B051F">
            <wp:extent cx="3958137" cy="3195265"/>
            <wp:effectExtent l="0" t="0" r="444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9314" cy="3204288"/>
                    </a:xfrm>
                    <a:prstGeom prst="rect">
                      <a:avLst/>
                    </a:prstGeom>
                  </pic:spPr>
                </pic:pic>
              </a:graphicData>
            </a:graphic>
          </wp:inline>
        </w:drawing>
      </w:r>
    </w:p>
    <w:p w14:paraId="7549CEA7" w14:textId="79C70FEC" w:rsidR="00AB0104" w:rsidRDefault="00AB0104" w:rsidP="00CD2D4A">
      <w:pPr>
        <w:jc w:val="center"/>
      </w:pPr>
      <w:r w:rsidRPr="00AB0104">
        <w:rPr>
          <w:noProof/>
        </w:rPr>
        <w:drawing>
          <wp:inline distT="0" distB="0" distL="0" distR="0" wp14:anchorId="64BABFED" wp14:editId="3C50399D">
            <wp:extent cx="594360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7700"/>
                    </a:xfrm>
                    <a:prstGeom prst="rect">
                      <a:avLst/>
                    </a:prstGeom>
                  </pic:spPr>
                </pic:pic>
              </a:graphicData>
            </a:graphic>
          </wp:inline>
        </w:drawing>
      </w:r>
    </w:p>
    <w:p w14:paraId="523CC152" w14:textId="1EB31071" w:rsidR="00F21ED0" w:rsidRDefault="00CD2D4A" w:rsidP="00CD2D4A">
      <w:pPr>
        <w:jc w:val="center"/>
      </w:pPr>
      <w:r>
        <w:t>Figure X: Sample Russian Message: Secured Borders</w:t>
      </w:r>
    </w:p>
    <w:p w14:paraId="78C09718" w14:textId="6AD070B3" w:rsidR="00F21ED0" w:rsidRDefault="00F21ED0" w:rsidP="009003A5"/>
    <w:p w14:paraId="598066D5" w14:textId="2537F068" w:rsidR="000B586C" w:rsidRDefault="000B586C" w:rsidP="009003A5"/>
    <w:p w14:paraId="0F47ED2C" w14:textId="77777777" w:rsidR="00F21ED0" w:rsidRDefault="00F21ED0" w:rsidP="009003A5"/>
    <w:p w14:paraId="68D37C75" w14:textId="38A2DF58" w:rsidR="00E81DD5" w:rsidRPr="00E81DD5" w:rsidRDefault="005A3EB1" w:rsidP="009003A5">
      <w:r>
        <w:tab/>
      </w:r>
    </w:p>
    <w:p w14:paraId="3F5AB9F6" w14:textId="169CF4C0" w:rsidR="007260D2" w:rsidRPr="005801E2" w:rsidRDefault="007260D2" w:rsidP="008D027F"/>
    <w:p w14:paraId="0FE043B2" w14:textId="61CA45BC" w:rsidR="00797E9B" w:rsidRDefault="00797E9B" w:rsidP="007260D2">
      <w:pPr>
        <w:jc w:val="center"/>
      </w:pPr>
      <w:r>
        <w:t>Draft Conclusion</w:t>
      </w:r>
    </w:p>
    <w:p w14:paraId="27E222D4" w14:textId="3673154C" w:rsidR="00797E9B" w:rsidRDefault="00797E9B" w:rsidP="00CA1063">
      <w:r>
        <w:tab/>
      </w:r>
    </w:p>
    <w:p w14:paraId="7804E6EA" w14:textId="5C08313F" w:rsidR="00797E9B" w:rsidRDefault="00797E9B" w:rsidP="00CA1063">
      <w:r>
        <w:tab/>
        <w:t xml:space="preserve">As noted in our Introduction to this essay, the Russian disinformation campaign should be appraised within the larger, “post-truth” media ecosystem. In this virtually instantaneous labyrinth of memes, rumor bombs, likes, shares, hacks, </w:t>
      </w:r>
      <w:r w:rsidR="00161A70">
        <w:t xml:space="preserve">infotainment, mash-ups, </w:t>
      </w:r>
      <w:r>
        <w:t xml:space="preserve">and traditional news, the “attention economy” dictates that what drives consumer interest is not evidence, careful reasoning, or systemic persuasion but a sense of drama, the thrill of the extreme, </w:t>
      </w:r>
      <w:r w:rsidR="001B7D10">
        <w:t xml:space="preserve">the crass laughter of mockery, </w:t>
      </w:r>
      <w:r>
        <w:t>the lure of the outrageous. As Reilly (2018) laments, under these “post-truth” conditions, “truth and veracity become liabiliti</w:t>
      </w:r>
      <w:r w:rsidR="003E43A7">
        <w:t>es” (p. 144</w:t>
      </w:r>
      <w:r>
        <w:t xml:space="preserve">). While the Russians </w:t>
      </w:r>
      <w:r w:rsidR="00161A70">
        <w:t>took</w:t>
      </w:r>
      <w:r>
        <w:t xml:space="preserve"> advantage of this scenario</w:t>
      </w:r>
      <w:r w:rsidR="00161A70">
        <w:t xml:space="preserve"> to hack the 2016 U.S. presidential election</w:t>
      </w:r>
      <w:r>
        <w:t>, it is important to note that perhaps the most successful proponent of this new media ecosystem is President Donal</w:t>
      </w:r>
      <w:r w:rsidR="001B7D10">
        <w:t>d</w:t>
      </w:r>
      <w:r>
        <w:t xml:space="preserve"> Trump.</w:t>
      </w:r>
      <w:r w:rsidR="001B7D10">
        <w:t xml:space="preserve"> By the spring of 2019, the </w:t>
      </w:r>
      <w:r w:rsidR="001B7D10" w:rsidRPr="00CA1063">
        <w:rPr>
          <w:i/>
        </w:rPr>
        <w:t>Washington Post</w:t>
      </w:r>
      <w:r w:rsidR="001B7D10">
        <w:t xml:space="preserve"> had archived over 10,000 instances of the president lying (Blake, 2019), meaning the leader of the Free World has become the most prolific producer of confusion, contradiction, and chaos—literally doing the work of the Russians, albeit from the White House, not the Kremlin.</w:t>
      </w:r>
    </w:p>
    <w:p w14:paraId="4BE2FF3A" w14:textId="681D66DC" w:rsidR="001B7D10" w:rsidRDefault="001B7D10" w:rsidP="00CA1063">
      <w:r>
        <w:tab/>
        <w:t>We began our research project hoping to craft</w:t>
      </w:r>
      <w:r w:rsidR="00161A70">
        <w:t xml:space="preserve"> an </w:t>
      </w:r>
      <w:r>
        <w:t xml:space="preserve">interpretive model sophisticated enough, and reproduce-able enough, that it might be taught to, and even improved upon, by machine-driven AI logarithms. Our perhaps naïve intention </w:t>
      </w:r>
      <w:r w:rsidR="00161A70">
        <w:t>was</w:t>
      </w:r>
      <w:r>
        <w:t xml:space="preserve"> then to merge the skills of communication experts performing rhetorical analysis with the skills of computer scientists managing AI logarithms, with these merged forces working on behalf of our shared commitment to “truth” (in the limited and contingent postmodern sense) and our shared revulsion at the thought of Russian agents hacking our elections. </w:t>
      </w:r>
      <w:r w:rsidR="00161A70">
        <w:t>This pilot study shows that those hopes are feasible, albeit complicated by the interpretive nuances noted herein and the larger cultural/technological context of the “post-truth” moment. And so we close with a series of suggestions and next steps:</w:t>
      </w:r>
    </w:p>
    <w:p w14:paraId="05B4C0E2" w14:textId="0258431F" w:rsidR="00161A70" w:rsidRDefault="00161A70" w:rsidP="00CA1063"/>
    <w:p w14:paraId="58B83464" w14:textId="3684EDC2" w:rsidR="00797E9B" w:rsidRDefault="00F13987" w:rsidP="00721F0E">
      <w:r>
        <w:t xml:space="preserve">First, we continue to hope that the </w:t>
      </w:r>
      <w:r w:rsidR="00BB654A">
        <w:t xml:space="preserve">Department of </w:t>
      </w:r>
      <w:r>
        <w:t xml:space="preserve">Justice </w:t>
      </w:r>
      <w:r w:rsidR="00BB654A">
        <w:t xml:space="preserve">(DoJ) </w:t>
      </w:r>
      <w:r>
        <w:t xml:space="preserve">will do the </w:t>
      </w:r>
      <w:r w:rsidR="00BB654A">
        <w:t>important</w:t>
      </w:r>
      <w:r>
        <w:t xml:space="preserve"> work of seeking the arrest of known Russian agents. </w:t>
      </w:r>
      <w:r w:rsidR="00BB654A">
        <w:t>DoJ indictments indicate that 25 Russian hackers</w:t>
      </w:r>
      <w:r>
        <w:t xml:space="preserve"> worked by stealing real users’ accounts, creating fake accounts with stolen user information, and paying for these accounts with stolen funds—hence engaging in the crimes of identity theft, fraud, and money laundering </w:t>
      </w:r>
      <w:r w:rsidR="00BB654A">
        <w:t xml:space="preserve">while practicing “information warfare against the United States </w:t>
      </w:r>
      <w:r>
        <w:t>(see DOJ</w:t>
      </w:r>
      <w:r w:rsidR="00BB654A">
        <w:t xml:space="preserve">a &amp; DOJb). While indicting these 25 known agents cannot impact the larger dilemma of a “post-truth” media-ecosystem, it sends the message that </w:t>
      </w:r>
      <w:r w:rsidR="009D1436">
        <w:t>the U.S. will target bad actors and seek to limit blatantly illegal activity.</w:t>
      </w:r>
    </w:p>
    <w:p w14:paraId="24A1F56F" w14:textId="74516183" w:rsidR="009D1436" w:rsidRDefault="009D1436" w:rsidP="00721F0E"/>
    <w:p w14:paraId="7116D5A6" w14:textId="4DE3F7B3" w:rsidR="009D1436" w:rsidRDefault="009D1436" w:rsidP="00721F0E">
      <w:r>
        <w:t xml:space="preserve">Second, we continue to hope that Facebook and other media monopolies will take their roles in our democracy more seriously. While Facebook’s record in this regard is not only catastrophic but possibly criminal (that is another essay), we are pleased to see that as of the spring of 2019, the media giant has begun banning the </w:t>
      </w:r>
      <w:r w:rsidR="007F1988">
        <w:t>known producers of hate speech (see Isaac &amp; Roose, 2019).</w:t>
      </w:r>
    </w:p>
    <w:p w14:paraId="3DA2616C" w14:textId="19804C72" w:rsidR="000617C6" w:rsidRDefault="000617C6" w:rsidP="00721F0E"/>
    <w:p w14:paraId="6A016D94" w14:textId="350D5A45" w:rsidR="000617C6" w:rsidRDefault="000617C6" w:rsidP="00721F0E">
      <w:r>
        <w:lastRenderedPageBreak/>
        <w:t xml:space="preserve">Third, we agree with Victor Pickard (2017) that any reasonable </w:t>
      </w:r>
      <w:r w:rsidR="00E5717E">
        <w:t>administration</w:t>
      </w:r>
      <w:r>
        <w:t xml:space="preserve"> would task the Federal Communications Commission (FCC) not with accelerating corporate profit (as has been a central goal of the Trump administration) but with supporting a sense of “social responsibility” in our media institutions (p. 3). The FCC has immense regulatory powers in this capacity, yet by privileging corporate profit over democratic health, the Trump-era FCC has become a strong, if inadvertent, supporter of the </w:t>
      </w:r>
      <w:r w:rsidR="00E5717E">
        <w:t>long-term goals of the Russians—this fact alone should be a key factor in how voters act in November 2020.</w:t>
      </w:r>
    </w:p>
    <w:p w14:paraId="5C4CC981" w14:textId="08DB3BCC" w:rsidR="00E5717E" w:rsidRDefault="00E5717E" w:rsidP="00721F0E"/>
    <w:p w14:paraId="5D91C418" w14:textId="2777331C" w:rsidR="00E5717E" w:rsidRDefault="00E5717E" w:rsidP="00721F0E">
      <w:r>
        <w:t>Fourth, while our first three proposals all hinge on the intelligent use of existing state and corporate powers for the common good, our key finding herein is that the U.S. needs a crash course in media literacy focusing in particular on the interpretation of visual images. In the next stage of our research, we will seek to partner with the American Council of Learned Societies (ACLS) to help create a nation-wide curriculum suitable to beginning this immense task.</w:t>
      </w:r>
    </w:p>
    <w:p w14:paraId="22F06E60" w14:textId="7CC70B00" w:rsidR="00E5717E" w:rsidRDefault="00E5717E" w:rsidP="00721F0E"/>
    <w:p w14:paraId="7AFDECB1" w14:textId="2F9E4021" w:rsidR="00E5717E" w:rsidRDefault="00E5717E" w:rsidP="00721F0E">
      <w:r>
        <w:t>Fifth, perhaps most importantly, we hope for a return to a form of political leadership tethered more closely to a sense of “truth.” A president producing 10,000 known lies in three years only fuels the “post-truth” media ecosystem that favors Russian disinformation. In the American tradition, our culture takes its cues from our leaders, meaning we yearn for a president, a congress, and a leadership structure with some semblance of decency.</w:t>
      </w:r>
    </w:p>
    <w:p w14:paraId="650EF738" w14:textId="0A2F1941" w:rsidR="00E5717E" w:rsidRDefault="00E5717E" w:rsidP="00721F0E"/>
    <w:p w14:paraId="4BE89A65" w14:textId="34CBE98F" w:rsidR="00E5717E" w:rsidRDefault="00E5717E" w:rsidP="00721F0E">
      <w:r>
        <w:t>Sixth, at the same time, our national values percolate up from many sources, including counterhegemonic and social-justice-driven activists</w:t>
      </w:r>
      <w:r w:rsidR="00B43A74">
        <w:t xml:space="preserve"> and pop cultural figures</w:t>
      </w:r>
      <w:r>
        <w:t xml:space="preserve">—and these groups </w:t>
      </w:r>
      <w:r w:rsidR="00B43A74">
        <w:t xml:space="preserve">and artists also </w:t>
      </w:r>
      <w:r>
        <w:t xml:space="preserve">have a responsibility to engage in fair argumentation, evidence-based reasoning, and </w:t>
      </w:r>
      <w:r w:rsidR="00B43A74">
        <w:t>the public modelling of civility and decency. The eruption of foul language, crass memes, stupid posts, and ugly rumors</w:t>
      </w:r>
      <w:r>
        <w:t xml:space="preserve"> </w:t>
      </w:r>
      <w:r w:rsidR="00B43A74">
        <w:t>is a bipartisan dilemma. It sounds cranky and old-fashioned to say it, but we need a collective return to decency.</w:t>
      </w:r>
    </w:p>
    <w:p w14:paraId="67169F77" w14:textId="77777777" w:rsidR="009D1436" w:rsidRDefault="009D1436" w:rsidP="00721F0E"/>
    <w:p w14:paraId="1E66302F" w14:textId="2991C826" w:rsidR="007260D2" w:rsidRPr="005801E2" w:rsidRDefault="007260D2" w:rsidP="007260D2">
      <w:pPr>
        <w:jc w:val="center"/>
      </w:pPr>
      <w:r w:rsidRPr="005801E2">
        <w:t>References</w:t>
      </w:r>
    </w:p>
    <w:p w14:paraId="4781A38C" w14:textId="088AD5FB" w:rsidR="002E7948" w:rsidRPr="005801E2" w:rsidRDefault="002E7948" w:rsidP="008D027F"/>
    <w:p w14:paraId="02949990" w14:textId="7CB666D3" w:rsidR="00D30FD5" w:rsidRPr="005801E2" w:rsidRDefault="00D30FD5" w:rsidP="006471B5">
      <w:pPr>
        <w:rPr>
          <w:b/>
        </w:rPr>
      </w:pPr>
      <w:r w:rsidRPr="005801E2">
        <w:t xml:space="preserve">Ackerman, S. (2017, November 1). Facebook now says Russian disinfo reached 150 million Americans. </w:t>
      </w:r>
      <w:r w:rsidRPr="005801E2">
        <w:rPr>
          <w:i/>
        </w:rPr>
        <w:t>Daily Beast</w:t>
      </w:r>
      <w:r w:rsidRPr="005801E2">
        <w:t xml:space="preserve"> (accessed July 4, 2019 from https://www.thedailybeast.com/facebook-now-says-russian-disinfo-reached-150-million-americans).</w:t>
      </w:r>
    </w:p>
    <w:p w14:paraId="6F120B55" w14:textId="48527F9E" w:rsidR="00D30FD5" w:rsidRDefault="00D30FD5" w:rsidP="006471B5">
      <w:pPr>
        <w:rPr>
          <w:ins w:id="15" w:author="Microsoft Office User" w:date="2019-09-26T10:21:00Z"/>
        </w:rPr>
      </w:pPr>
    </w:p>
    <w:p w14:paraId="1FF6B63A" w14:textId="0A36A693" w:rsidR="00291F2C" w:rsidRDefault="00291F2C" w:rsidP="006471B5">
      <w:pPr>
        <w:rPr>
          <w:ins w:id="16" w:author="Microsoft Office User" w:date="2019-09-26T10:21:00Z"/>
        </w:rPr>
      </w:pPr>
      <w:ins w:id="17" w:author="Microsoft Office User" w:date="2019-09-26T10:21:00Z">
        <w:r w:rsidRPr="00291F2C">
          <w:t>Alba</w:t>
        </w:r>
      </w:ins>
      <w:ins w:id="18" w:author="Microsoft Office User" w:date="2019-09-26T10:22:00Z">
        <w:r>
          <w:t>, D., &amp;</w:t>
        </w:r>
      </w:ins>
      <w:ins w:id="19" w:author="Microsoft Office User" w:date="2019-09-26T10:21:00Z">
        <w:r w:rsidRPr="00291F2C">
          <w:t xml:space="preserve"> and Satariano</w:t>
        </w:r>
      </w:ins>
      <w:ins w:id="20" w:author="Microsoft Office User" w:date="2019-09-26T10:22:00Z">
        <w:r>
          <w:t xml:space="preserve">, A. (2019, </w:t>
        </w:r>
      </w:ins>
      <w:ins w:id="21" w:author="Microsoft Office User" w:date="2019-09-26T10:23:00Z">
        <w:r>
          <w:t>September</w:t>
        </w:r>
      </w:ins>
      <w:ins w:id="22" w:author="Microsoft Office User" w:date="2019-09-26T10:22:00Z">
        <w:r>
          <w:t xml:space="preserve"> 26). </w:t>
        </w:r>
        <w:r w:rsidRPr="00291F2C">
          <w:t xml:space="preserve">At </w:t>
        </w:r>
        <w:r>
          <w:t>l</w:t>
        </w:r>
        <w:r w:rsidRPr="00291F2C">
          <w:t xml:space="preserve">east 70 </w:t>
        </w:r>
        <w:r>
          <w:t>c</w:t>
        </w:r>
        <w:r w:rsidRPr="00291F2C">
          <w:t xml:space="preserve">ountries </w:t>
        </w:r>
        <w:r>
          <w:t>h</w:t>
        </w:r>
        <w:r w:rsidRPr="00291F2C">
          <w:t xml:space="preserve">ave </w:t>
        </w:r>
        <w:r>
          <w:t>h</w:t>
        </w:r>
        <w:r w:rsidRPr="00291F2C">
          <w:t xml:space="preserve">ad </w:t>
        </w:r>
      </w:ins>
      <w:ins w:id="23" w:author="Microsoft Office User" w:date="2019-09-26T10:23:00Z">
        <w:r>
          <w:t>d</w:t>
        </w:r>
      </w:ins>
      <w:ins w:id="24" w:author="Microsoft Office User" w:date="2019-09-26T10:22:00Z">
        <w:r w:rsidRPr="00291F2C">
          <w:t xml:space="preserve">isinformation </w:t>
        </w:r>
      </w:ins>
      <w:ins w:id="25" w:author="Microsoft Office User" w:date="2019-09-26T10:23:00Z">
        <w:r>
          <w:t>c</w:t>
        </w:r>
      </w:ins>
      <w:ins w:id="26" w:author="Microsoft Office User" w:date="2019-09-26T10:22:00Z">
        <w:r w:rsidRPr="00291F2C">
          <w:t xml:space="preserve">ampaigns, </w:t>
        </w:r>
      </w:ins>
      <w:ins w:id="27" w:author="Microsoft Office User" w:date="2019-09-26T10:23:00Z">
        <w:r>
          <w:t>s</w:t>
        </w:r>
      </w:ins>
      <w:ins w:id="28" w:author="Microsoft Office User" w:date="2019-09-26T10:22:00Z">
        <w:r w:rsidRPr="00291F2C">
          <w:t xml:space="preserve">tudy </w:t>
        </w:r>
      </w:ins>
      <w:ins w:id="29" w:author="Microsoft Office User" w:date="2019-09-26T10:23:00Z">
        <w:r>
          <w:t>f</w:t>
        </w:r>
      </w:ins>
      <w:ins w:id="30" w:author="Microsoft Office User" w:date="2019-09-26T10:22:00Z">
        <w:r w:rsidRPr="00291F2C">
          <w:t>inds</w:t>
        </w:r>
      </w:ins>
      <w:ins w:id="31" w:author="Microsoft Office User" w:date="2019-09-26T10:23:00Z">
        <w:r>
          <w:t xml:space="preserve">. </w:t>
        </w:r>
        <w:r w:rsidRPr="00291F2C">
          <w:rPr>
            <w:i/>
            <w:rPrChange w:id="32" w:author="Microsoft Office User" w:date="2019-09-26T10:23:00Z">
              <w:rPr/>
            </w:rPrChange>
          </w:rPr>
          <w:t>New York Times</w:t>
        </w:r>
        <w:r>
          <w:t xml:space="preserve">. </w:t>
        </w:r>
        <w:r w:rsidRPr="00291F2C">
          <w:t>https://www.nytimes.com/2019/09/26/technology/government-disinformation-cyber-troops.html?smid=nytcore-ios-share</w:t>
        </w:r>
      </w:ins>
    </w:p>
    <w:p w14:paraId="2AB46E47" w14:textId="77777777" w:rsidR="00291F2C" w:rsidRPr="005801E2" w:rsidRDefault="00291F2C" w:rsidP="006471B5"/>
    <w:p w14:paraId="113515D0" w14:textId="19D3D7FF" w:rsidR="006471B5" w:rsidRPr="005801E2" w:rsidRDefault="006471B5" w:rsidP="006471B5">
      <w:r w:rsidRPr="005801E2">
        <w:t xml:space="preserve">Barker, C. (2003). </w:t>
      </w:r>
      <w:r w:rsidRPr="005801E2">
        <w:rPr>
          <w:i/>
          <w:iCs/>
        </w:rPr>
        <w:t>Cultural studies: Theory and practice</w:t>
      </w:r>
      <w:r w:rsidRPr="005801E2">
        <w:t xml:space="preserve">. </w:t>
      </w:r>
      <w:r w:rsidR="00592136" w:rsidRPr="005801E2">
        <w:t xml:space="preserve">London: </w:t>
      </w:r>
      <w:r w:rsidRPr="005801E2">
        <w:t>Sage.</w:t>
      </w:r>
    </w:p>
    <w:p w14:paraId="00AC4774" w14:textId="77777777" w:rsidR="00E651D4" w:rsidRPr="005801E2" w:rsidRDefault="00E651D4" w:rsidP="008D027F"/>
    <w:p w14:paraId="09BCAA25" w14:textId="75A355E1" w:rsidR="00B94760" w:rsidRDefault="00B94760" w:rsidP="00B94760">
      <w:r w:rsidRPr="005801E2">
        <w:t>Bastos, M. T., &amp; Farkas, J. (2018). 'Donald Trump is my President!'</w:t>
      </w:r>
      <w:r w:rsidR="00881F25" w:rsidRPr="005801E2">
        <w:t xml:space="preserve"> </w:t>
      </w:r>
      <w:r w:rsidRPr="005801E2">
        <w:t xml:space="preserve">The Internet Research Agency Propaganda Machine. </w:t>
      </w:r>
      <w:r w:rsidRPr="005801E2">
        <w:rPr>
          <w:i/>
          <w:iCs/>
        </w:rPr>
        <w:t>The Internet Research Agency Propaganda Machine (November 24, 2018). Social Media+ Society, Forthcoming</w:t>
      </w:r>
      <w:r w:rsidRPr="005801E2">
        <w:t>.</w:t>
      </w:r>
    </w:p>
    <w:p w14:paraId="1622A289" w14:textId="49C216BE" w:rsidR="001B7D10" w:rsidRDefault="001B7D10" w:rsidP="00B94760"/>
    <w:p w14:paraId="35EF60F9" w14:textId="189B3D1A" w:rsidR="001B7D10" w:rsidRPr="005801E2" w:rsidRDefault="001B7D10" w:rsidP="00B94760">
      <w:r>
        <w:t xml:space="preserve">Blake, A. (2019, April 29). 10,000 bogus claims: Trump’s assault on the truth reaches an unthinkable milestone. </w:t>
      </w:r>
      <w:r w:rsidRPr="00CA1063">
        <w:rPr>
          <w:i/>
        </w:rPr>
        <w:t>Washington Post</w:t>
      </w:r>
      <w:r>
        <w:t>.</w:t>
      </w:r>
    </w:p>
    <w:p w14:paraId="4829E17F" w14:textId="77777777" w:rsidR="00B94760" w:rsidRPr="005801E2" w:rsidRDefault="00B94760" w:rsidP="002E7948"/>
    <w:p w14:paraId="54E55DAE" w14:textId="1EFC756C" w:rsidR="002E7948" w:rsidRDefault="002E7948" w:rsidP="002E7948">
      <w:r w:rsidRPr="005801E2">
        <w:t xml:space="preserve">Borţun, D. (2019). The Game of Reflection and the Power Over People. A Semiotic Approach to Communication. In </w:t>
      </w:r>
      <w:r w:rsidRPr="005801E2">
        <w:rPr>
          <w:i/>
          <w:iCs/>
        </w:rPr>
        <w:t>Meanings &amp; Co.</w:t>
      </w:r>
      <w:r w:rsidRPr="005801E2">
        <w:t xml:space="preserve"> (pp. 71-86). Springer, Cham.</w:t>
      </w:r>
    </w:p>
    <w:p w14:paraId="56316BE0" w14:textId="4F646184" w:rsidR="00C55691" w:rsidRDefault="00C55691" w:rsidP="002E7948"/>
    <w:p w14:paraId="58FDE4B6" w14:textId="51F005A0" w:rsidR="00C55691" w:rsidRPr="005801E2" w:rsidRDefault="00C55691" w:rsidP="002E7948">
      <w:r>
        <w:t xml:space="preserve">Coleman, G. (2014). </w:t>
      </w:r>
      <w:r w:rsidRPr="00CA1063">
        <w:rPr>
          <w:i/>
        </w:rPr>
        <w:t>Hacker, hoaxer, whistleblower, spy: The many faces of anonymous</w:t>
      </w:r>
      <w:r>
        <w:t>. London: Verso.</w:t>
      </w:r>
    </w:p>
    <w:p w14:paraId="17C5D18D" w14:textId="1B04CD64" w:rsidR="00601774" w:rsidRPr="005801E2" w:rsidRDefault="00601774" w:rsidP="002E7948"/>
    <w:p w14:paraId="22482D87" w14:textId="322325B2" w:rsidR="00601774" w:rsidRPr="005801E2" w:rsidRDefault="00601774" w:rsidP="002E7948">
      <w:r w:rsidRPr="005801E2">
        <w:t xml:space="preserve">DiResta, R. et al. (2018). The </w:t>
      </w:r>
      <w:r w:rsidR="005B4AEC" w:rsidRPr="005801E2">
        <w:t>t</w:t>
      </w:r>
      <w:r w:rsidRPr="005801E2">
        <w:t xml:space="preserve">actics &amp; </w:t>
      </w:r>
      <w:r w:rsidR="005B4AEC" w:rsidRPr="005801E2">
        <w:t>t</w:t>
      </w:r>
      <w:r w:rsidRPr="005801E2">
        <w:t xml:space="preserve">ropes of the Internet Research Agency. </w:t>
      </w:r>
      <w:r w:rsidRPr="005801E2">
        <w:rPr>
          <w:iCs/>
        </w:rPr>
        <w:t>New Knowledge</w:t>
      </w:r>
      <w:r w:rsidR="005B4AEC" w:rsidRPr="005801E2">
        <w:t xml:space="preserve"> (accessed July 4, 2019 from https://www.hsdl.org/c/tactics-and-tropes-of-the-internet-research-agency/). </w:t>
      </w:r>
    </w:p>
    <w:p w14:paraId="02C2CB8C" w14:textId="2C8354D9" w:rsidR="00783EBD" w:rsidRPr="005801E2" w:rsidRDefault="00783EBD" w:rsidP="002E7948"/>
    <w:p w14:paraId="455AC6CC" w14:textId="0212F8C0" w:rsidR="00F774F2" w:rsidRPr="005801E2" w:rsidRDefault="00F774F2" w:rsidP="002E7948">
      <w:r w:rsidRPr="005801E2">
        <w:t xml:space="preserve">Chait, J. (2018, July 29). Why are so many Leftists skeptical of the Russia investigation? </w:t>
      </w:r>
      <w:r w:rsidRPr="005801E2">
        <w:rPr>
          <w:i/>
        </w:rPr>
        <w:t>Intelligencer</w:t>
      </w:r>
      <w:r w:rsidRPr="005801E2">
        <w:t xml:space="preserve"> (accessed July 4, 2019 from http://nymag.com/intelligencer/2018/07/why-are-so-many-leftists-skeptical-of-the-russia-probe.html</w:t>
      </w:r>
      <w:r w:rsidR="006C72FC" w:rsidRPr="005801E2">
        <w:t>.</w:t>
      </w:r>
      <w:r w:rsidRPr="005801E2">
        <w:t xml:space="preserve"> </w:t>
      </w:r>
    </w:p>
    <w:p w14:paraId="1F8BA299" w14:textId="77777777" w:rsidR="00F774F2" w:rsidRPr="005801E2" w:rsidRDefault="00F774F2" w:rsidP="002E7948"/>
    <w:p w14:paraId="2BC1EC02" w14:textId="6E07C972" w:rsidR="00BB654A" w:rsidRDefault="00BB654A" w:rsidP="002E7948">
      <w:r>
        <w:t>DoJa, Department of Justice, “Grand jury indicts thirteen Russian individuals and three Russian companies for scheme to interfere in the United States political system,” February 16, 2018.</w:t>
      </w:r>
    </w:p>
    <w:p w14:paraId="3BC81D2A" w14:textId="0713ACC0" w:rsidR="00BB654A" w:rsidRDefault="00BB654A" w:rsidP="002E7948"/>
    <w:p w14:paraId="0C844179" w14:textId="6EEE7897" w:rsidR="00BB654A" w:rsidRDefault="00BB654A" w:rsidP="00BB654A">
      <w:r>
        <w:t>DoJb, Department of Justice, “Grand jury indicts 12 Russian intelligence officers for hacking offenses related to the 2016 election,” July 13, 2018.</w:t>
      </w:r>
    </w:p>
    <w:p w14:paraId="18D70916" w14:textId="77777777" w:rsidR="00BB654A" w:rsidRDefault="00BB654A" w:rsidP="002E7948"/>
    <w:p w14:paraId="782EFE58" w14:textId="77777777" w:rsidR="00BB654A" w:rsidRDefault="00BB654A" w:rsidP="002E7948"/>
    <w:p w14:paraId="2945B42F" w14:textId="4987C21F" w:rsidR="00783EBD" w:rsidRPr="005801E2" w:rsidRDefault="00783EBD" w:rsidP="002E7948">
      <w:r w:rsidRPr="005801E2">
        <w:t xml:space="preserve">Ellick, A., &amp; Westbrook, A. B. (2018). Operation INFEKTION: Russian Disinformation: From Cold War to Kanye. </w:t>
      </w:r>
      <w:r w:rsidRPr="005801E2">
        <w:rPr>
          <w:i/>
        </w:rPr>
        <w:t>The New York Times</w:t>
      </w:r>
      <w:r w:rsidRPr="005801E2">
        <w:t xml:space="preserve"> (accessed July 4, 2019 from https://www.nytimes.com/2018/11/12/opinion/russia-meddling-disinformation-fake-news-elections.html). </w:t>
      </w:r>
    </w:p>
    <w:p w14:paraId="3A5E8B1D" w14:textId="77777777" w:rsidR="002E7948" w:rsidRPr="005801E2" w:rsidRDefault="002E7948" w:rsidP="008D027F"/>
    <w:p w14:paraId="552A4FD4" w14:textId="26081DB3" w:rsidR="002E7948" w:rsidRPr="005801E2" w:rsidRDefault="00C75BED" w:rsidP="008D027F">
      <w:r w:rsidRPr="005801E2">
        <w:t xml:space="preserve">Fedchenko, Y. (2016, March 21). Kremlin propaganda: Soviet active measures by other means. </w:t>
      </w:r>
      <w:r w:rsidRPr="005801E2">
        <w:rPr>
          <w:i/>
        </w:rPr>
        <w:t>Stopfake</w:t>
      </w:r>
      <w:r w:rsidRPr="005801E2">
        <w:t xml:space="preserve"> (accessed July 4, 2019 from https://www.stopfake.org/en/kremlin-propaganda-soviet-active-measures-by-other-means/)</w:t>
      </w:r>
    </w:p>
    <w:p w14:paraId="19BB791B" w14:textId="081CA4E1" w:rsidR="00C75BED" w:rsidRPr="005801E2" w:rsidRDefault="00C75BED" w:rsidP="008D027F"/>
    <w:p w14:paraId="04A211CB" w14:textId="398993BF" w:rsidR="00FD7A88" w:rsidRDefault="00FD7A88" w:rsidP="00FD7A88">
      <w:r w:rsidRPr="005801E2">
        <w:t xml:space="preserve">Gabbatt, A. (2019, May 30). Trump says Russia helped elect him – then quickly backtracks. </w:t>
      </w:r>
      <w:r w:rsidRPr="005801E2">
        <w:rPr>
          <w:i/>
        </w:rPr>
        <w:t xml:space="preserve">The Guardian </w:t>
      </w:r>
      <w:r w:rsidRPr="005801E2">
        <w:t xml:space="preserve">(accessed July 4, 2019 from </w:t>
      </w:r>
      <w:hyperlink r:id="rId20" w:history="1">
        <w:r w:rsidR="009003A5" w:rsidRPr="00ED5C53">
          <w:rPr>
            <w:rStyle w:val="Hyperlink"/>
          </w:rPr>
          <w:t>https://www.theguardian.com/us-news/2019/may/30/trump-russia-2016-election-helped-elect-president</w:t>
        </w:r>
      </w:hyperlink>
      <w:r w:rsidRPr="005801E2">
        <w:t xml:space="preserve">) </w:t>
      </w:r>
    </w:p>
    <w:p w14:paraId="1CAE3CBD" w14:textId="1E37D54B" w:rsidR="009003A5" w:rsidRDefault="009003A5" w:rsidP="00FD7A88"/>
    <w:p w14:paraId="5EFE6B32" w14:textId="5EFBBB53" w:rsidR="009003A5" w:rsidRPr="005801E2" w:rsidRDefault="009003A5" w:rsidP="00FD7A88">
      <w:r>
        <w:t xml:space="preserve">Gerbaudo, P. (2017). From cyber-autonomism to cyber-populism: An ideological history of digital activism. </w:t>
      </w:r>
      <w:r w:rsidRPr="00CA1063">
        <w:rPr>
          <w:i/>
        </w:rPr>
        <w:t>tripleC</w:t>
      </w:r>
      <w:r>
        <w:t xml:space="preserve">, </w:t>
      </w:r>
      <w:r w:rsidRPr="00CA1063">
        <w:rPr>
          <w:i/>
        </w:rPr>
        <w:t>15</w:t>
      </w:r>
      <w:r>
        <w:t>(2), 478-491.</w:t>
      </w:r>
    </w:p>
    <w:p w14:paraId="4DEE0D9A" w14:textId="6C396A2F" w:rsidR="00FD7A88" w:rsidRPr="005801E2" w:rsidRDefault="00FD7A88" w:rsidP="008D027F"/>
    <w:p w14:paraId="08263B0B" w14:textId="6ED5C8AC" w:rsidR="00ED10ED" w:rsidRPr="005801E2" w:rsidRDefault="00ED10ED" w:rsidP="002E7948">
      <w:r w:rsidRPr="005801E2">
        <w:t xml:space="preserve">Gessen, M., &amp; Zuckerman, E. (2019, July 15). </w:t>
      </w:r>
      <w:r w:rsidR="00917978" w:rsidRPr="005801E2">
        <w:t xml:space="preserve">Unreality and social corrosion: Masha Gessen and Ethan Zuckerman in conversation. </w:t>
      </w:r>
      <w:r w:rsidR="00917978" w:rsidRPr="005801E2">
        <w:rPr>
          <w:i/>
        </w:rPr>
        <w:t>JoDS</w:t>
      </w:r>
      <w:r w:rsidR="00917978" w:rsidRPr="005801E2">
        <w:t xml:space="preserve"> (accessed July 18, 2019 from https://jods.mitpress.mit.edu/pub/0y02faqe)</w:t>
      </w:r>
    </w:p>
    <w:p w14:paraId="34B1608B" w14:textId="77777777" w:rsidR="00ED10ED" w:rsidRPr="005801E2" w:rsidRDefault="00ED10ED" w:rsidP="002E7948"/>
    <w:p w14:paraId="48F24B80" w14:textId="05776A42" w:rsidR="00070344" w:rsidRDefault="00070344" w:rsidP="002E7948">
      <w:r>
        <w:t xml:space="preserve">Global Engagement Center. (2019). </w:t>
      </w:r>
      <w:r w:rsidRPr="00070344">
        <w:t xml:space="preserve">2019/20 GEC </w:t>
      </w:r>
      <w:r w:rsidR="007507FA">
        <w:t>a</w:t>
      </w:r>
      <w:r w:rsidRPr="00070344">
        <w:t xml:space="preserve">cademic &amp; </w:t>
      </w:r>
      <w:r w:rsidR="007507FA">
        <w:t>t</w:t>
      </w:r>
      <w:r w:rsidRPr="00070344">
        <w:t>hink-</w:t>
      </w:r>
      <w:r w:rsidR="007507FA">
        <w:t>t</w:t>
      </w:r>
      <w:r w:rsidRPr="00070344">
        <w:t xml:space="preserve">ank </w:t>
      </w:r>
      <w:r w:rsidR="007507FA">
        <w:t>r</w:t>
      </w:r>
      <w:r w:rsidRPr="00070344">
        <w:t xml:space="preserve">esearch </w:t>
      </w:r>
      <w:r w:rsidR="007507FA">
        <w:t>q</w:t>
      </w:r>
      <w:r w:rsidRPr="00070344">
        <w:t>uestions</w:t>
      </w:r>
      <w:r>
        <w:t xml:space="preserve">. </w:t>
      </w:r>
      <w:r w:rsidR="00C6608A">
        <w:t xml:space="preserve">[communication with author Hamilton Bean, September 12, 2019]. </w:t>
      </w:r>
    </w:p>
    <w:p w14:paraId="52FEAC7C" w14:textId="77777777" w:rsidR="00070344" w:rsidRDefault="00070344" w:rsidP="002E7948"/>
    <w:p w14:paraId="42E28360" w14:textId="124743BF" w:rsidR="002E7948" w:rsidRDefault="002E7948" w:rsidP="002E7948">
      <w:r w:rsidRPr="005801E2">
        <w:lastRenderedPageBreak/>
        <w:t xml:space="preserve">Guarda, R. F., Ohlson, M. P., &amp; Romanini, A. V. (2018). Disinformation, dystopia and post-reality in social media: A semiotic-cognitive perspective. </w:t>
      </w:r>
      <w:r w:rsidRPr="005801E2">
        <w:rPr>
          <w:i/>
          <w:iCs/>
        </w:rPr>
        <w:t>Education for Information</w:t>
      </w:r>
      <w:r w:rsidRPr="005801E2">
        <w:t>, (Preprint), 1-13.</w:t>
      </w:r>
    </w:p>
    <w:p w14:paraId="5BF57347" w14:textId="5DD217C0" w:rsidR="002C635A" w:rsidRDefault="002C635A" w:rsidP="002E7948"/>
    <w:p w14:paraId="5FE60800" w14:textId="7DE4566D" w:rsidR="002C635A" w:rsidRPr="005801E2" w:rsidRDefault="002C635A" w:rsidP="002E7948">
      <w:r>
        <w:t xml:space="preserve">Harsin, J. (2018). Post-truth and critical communication. In </w:t>
      </w:r>
      <w:r w:rsidRPr="00CA1063">
        <w:rPr>
          <w:i/>
        </w:rPr>
        <w:t>The Oxford Encyclopedia of Communication</w:t>
      </w:r>
      <w:r>
        <w:t xml:space="preserve">. DOI: 10.1093/acrefore/9780190228613.013.757. </w:t>
      </w:r>
    </w:p>
    <w:p w14:paraId="755CA8ED" w14:textId="5B9F9FEF" w:rsidR="002E7948" w:rsidRPr="005801E2" w:rsidRDefault="002E7948" w:rsidP="008D027F"/>
    <w:p w14:paraId="0D80C5D8" w14:textId="2E533566" w:rsidR="006E7901" w:rsidRPr="005801E2" w:rsidRDefault="006E7901" w:rsidP="006E7901">
      <w:r w:rsidRPr="005801E2">
        <w:t>Hjørland, B. (2007). Information: Objective or subjective/situational?</w:t>
      </w:r>
      <w:r w:rsidR="002C635A">
        <w:t xml:space="preserve"> </w:t>
      </w:r>
      <w:r w:rsidRPr="005801E2">
        <w:rPr>
          <w:i/>
          <w:iCs/>
        </w:rPr>
        <w:t>Journal of the American society for information science and technology</w:t>
      </w:r>
      <w:r w:rsidRPr="005801E2">
        <w:t xml:space="preserve">, </w:t>
      </w:r>
      <w:r w:rsidRPr="005801E2">
        <w:rPr>
          <w:i/>
          <w:iCs/>
        </w:rPr>
        <w:t>58</w:t>
      </w:r>
      <w:r w:rsidRPr="005801E2">
        <w:t>(10), 1448-1456.</w:t>
      </w:r>
    </w:p>
    <w:p w14:paraId="4429672A" w14:textId="77777777" w:rsidR="006E7901" w:rsidRPr="005801E2" w:rsidRDefault="006E7901" w:rsidP="005426B0"/>
    <w:p w14:paraId="083BD17E" w14:textId="69F92C20" w:rsidR="005426B0" w:rsidRDefault="005426B0" w:rsidP="005426B0">
      <w:r w:rsidRPr="005801E2">
        <w:t xml:space="preserve">Hjorth, F., &amp; Adler-Nissen, R. (2019). Ideological Asymmetry in the Reach of Pro-Russian Digital Disinformation to United States Audiences. </w:t>
      </w:r>
      <w:r w:rsidRPr="005801E2">
        <w:rPr>
          <w:i/>
          <w:iCs/>
        </w:rPr>
        <w:t>Journal of Communication</w:t>
      </w:r>
      <w:r w:rsidRPr="005801E2">
        <w:t xml:space="preserve">, </w:t>
      </w:r>
      <w:r w:rsidRPr="005801E2">
        <w:rPr>
          <w:i/>
          <w:iCs/>
        </w:rPr>
        <w:t>69</w:t>
      </w:r>
      <w:r w:rsidRPr="005801E2">
        <w:t>(2), 168-192.</w:t>
      </w:r>
    </w:p>
    <w:p w14:paraId="171EC37C" w14:textId="15849CF5" w:rsidR="00AD107B" w:rsidRDefault="00AD107B" w:rsidP="005426B0"/>
    <w:p w14:paraId="1B863188" w14:textId="50063EFC" w:rsidR="00AD107B" w:rsidRPr="005801E2" w:rsidRDefault="00AD107B" w:rsidP="005426B0">
      <w:r>
        <w:t xml:space="preserve">Hartnett, S. J. &amp; Stengrim, L. (2006). </w:t>
      </w:r>
      <w:r w:rsidRPr="00CA1063">
        <w:rPr>
          <w:i/>
        </w:rPr>
        <w:t>Globalization and empire: The U.S. invasion of Iraq, free markets, and the twilight of democracy</w:t>
      </w:r>
      <w:r>
        <w:t>. Tuslacoosa: University of Alabama Press.</w:t>
      </w:r>
    </w:p>
    <w:p w14:paraId="15C78C63" w14:textId="77777777" w:rsidR="005426B0" w:rsidRPr="005801E2" w:rsidRDefault="005426B0" w:rsidP="008D027F"/>
    <w:p w14:paraId="670D7E86" w14:textId="630A3651" w:rsidR="00861A99" w:rsidRPr="005801E2" w:rsidRDefault="00861A99" w:rsidP="00861A99">
      <w:r w:rsidRPr="005801E2">
        <w:t xml:space="preserve">Howard, P. N., Ganesh, B., Liotsiou, D., Kelly, J., &amp; François, C. (2018). </w:t>
      </w:r>
      <w:r w:rsidRPr="005801E2">
        <w:rPr>
          <w:i/>
          <w:iCs/>
        </w:rPr>
        <w:t>The IRA, social media and political polarization in the United States, 2012-2018</w:t>
      </w:r>
      <w:r w:rsidRPr="005801E2">
        <w:t>. University of Oxford (accessed July 4, 2019 from https://media1.s-nbcnews.com/i/today/z_creative/IRAReport17Dec.pdf)</w:t>
      </w:r>
    </w:p>
    <w:p w14:paraId="69B34F84" w14:textId="37CDAD1B" w:rsidR="00861A99" w:rsidRDefault="00861A99" w:rsidP="008D027F"/>
    <w:p w14:paraId="6876B0B5" w14:textId="56C9B4C0" w:rsidR="007F1988" w:rsidRDefault="007F1988" w:rsidP="008D027F">
      <w:r>
        <w:t xml:space="preserve">Isaac, M. &amp; Roose, K. (2019, May 2). Facebook bars Alex Jones, Louis Farrakhan and others. </w:t>
      </w:r>
      <w:r w:rsidRPr="00721F0E">
        <w:rPr>
          <w:i/>
        </w:rPr>
        <w:t>New York Times</w:t>
      </w:r>
      <w:r>
        <w:t>.</w:t>
      </w:r>
    </w:p>
    <w:p w14:paraId="1327FEA6" w14:textId="77777777" w:rsidR="007F1988" w:rsidRPr="005801E2" w:rsidRDefault="007F1988" w:rsidP="008D027F"/>
    <w:p w14:paraId="75F79C9A" w14:textId="3279B629" w:rsidR="00BC74D8" w:rsidRPr="005801E2" w:rsidRDefault="00BC74D8" w:rsidP="00A81517">
      <w:r w:rsidRPr="005801E2">
        <w:t xml:space="preserve">Isikoff, M. (2019, </w:t>
      </w:r>
      <w:r w:rsidR="00FD1798" w:rsidRPr="005801E2">
        <w:t xml:space="preserve">July 9). Exclusive: The true origins of the Seth Rich conspiracy theory. A Yahoo News investigation. </w:t>
      </w:r>
      <w:r w:rsidR="00FD1798" w:rsidRPr="005801E2">
        <w:rPr>
          <w:i/>
        </w:rPr>
        <w:t>Yahoo! News</w:t>
      </w:r>
      <w:r w:rsidR="00077E5B" w:rsidRPr="005801E2">
        <w:t xml:space="preserve"> (accessed July 11, 2019 from https://news.yahoo.com/exclusive-the-true-origins-of-the-seth-rich-conspiracy-a-yahoo-news-investigation-100000831.html)</w:t>
      </w:r>
    </w:p>
    <w:p w14:paraId="20AA86EF" w14:textId="77777777" w:rsidR="00BC74D8" w:rsidRPr="005801E2" w:rsidRDefault="00BC74D8" w:rsidP="00A81517"/>
    <w:p w14:paraId="05C334EF" w14:textId="6035407B" w:rsidR="00A81517" w:rsidRPr="005801E2" w:rsidRDefault="00A81517" w:rsidP="00A81517">
      <w:r w:rsidRPr="005801E2">
        <w:t xml:space="preserve">Lazer, D. M., et al. (2018). The science of fake news. </w:t>
      </w:r>
      <w:r w:rsidRPr="005801E2">
        <w:rPr>
          <w:i/>
          <w:iCs/>
        </w:rPr>
        <w:t>Science</w:t>
      </w:r>
      <w:r w:rsidRPr="005801E2">
        <w:t xml:space="preserve">, </w:t>
      </w:r>
      <w:r w:rsidRPr="005801E2">
        <w:rPr>
          <w:i/>
          <w:iCs/>
        </w:rPr>
        <w:t>359</w:t>
      </w:r>
      <w:r w:rsidRPr="005801E2">
        <w:t xml:space="preserve">(6380), 1094-1096. </w:t>
      </w:r>
    </w:p>
    <w:p w14:paraId="2AD4F563" w14:textId="46D6A08B" w:rsidR="006E4038" w:rsidRPr="005801E2" w:rsidRDefault="006E4038" w:rsidP="00A81517"/>
    <w:p w14:paraId="32D9DC93" w14:textId="2E6BA36E" w:rsidR="006E4038" w:rsidRPr="005801E2" w:rsidRDefault="006E4038" w:rsidP="00A81517">
      <w:r w:rsidRPr="005801E2">
        <w:t xml:space="preserve">Linvill, D. L., Boatwright, B. C., Grant, W. J., &amp; Warren, P. L. (2019). “The Russians are hacking my brain!” Investigating Russia’s Internet Research Agency Twitter tactics during the 2016 United States presidential campaign. </w:t>
      </w:r>
      <w:r w:rsidRPr="005801E2">
        <w:rPr>
          <w:i/>
          <w:iCs/>
        </w:rPr>
        <w:t>Computers in Human Behavior</w:t>
      </w:r>
      <w:r w:rsidRPr="005801E2">
        <w:t>.</w:t>
      </w:r>
    </w:p>
    <w:p w14:paraId="043C13C2" w14:textId="77A4FED3" w:rsidR="00A81517" w:rsidRPr="005801E2" w:rsidRDefault="00A81517" w:rsidP="008D027F"/>
    <w:p w14:paraId="68992C77" w14:textId="28D92B38" w:rsidR="00797E9B" w:rsidRDefault="00797E9B" w:rsidP="008E4666">
      <w:r>
        <w:t xml:space="preserve">Lyotard, J.F. (1979). </w:t>
      </w:r>
      <w:r w:rsidRPr="00CA1063">
        <w:rPr>
          <w:i/>
        </w:rPr>
        <w:t>The postmodern condition: A report on knowledge</w:t>
      </w:r>
      <w:r>
        <w:t>. Trans. Geoff Bennington and Brian Massumi. Minneapolis: University of Minnesota Press, 1984 English version.</w:t>
      </w:r>
    </w:p>
    <w:p w14:paraId="117DAEB5" w14:textId="77777777" w:rsidR="00797E9B" w:rsidRDefault="00797E9B" w:rsidP="008E4666"/>
    <w:p w14:paraId="6DD0D27C" w14:textId="574BC97D" w:rsidR="00684C30" w:rsidRDefault="00684C30" w:rsidP="008E4666">
      <w:r>
        <w:t xml:space="preserve">Masters, J. (2018, February 26). Russia, Trump, and the 2016 U.S. election (see the “Timeline”). </w:t>
      </w:r>
      <w:r w:rsidRPr="00CA1063">
        <w:rPr>
          <w:i/>
        </w:rPr>
        <w:t>Council on Foreign Relations</w:t>
      </w:r>
      <w:r>
        <w:t>.</w:t>
      </w:r>
    </w:p>
    <w:p w14:paraId="7172339D" w14:textId="77777777" w:rsidR="00684C30" w:rsidRDefault="00684C30" w:rsidP="008E4666"/>
    <w:p w14:paraId="0989630A" w14:textId="1D62C6D2" w:rsidR="008E4666" w:rsidRPr="005801E2" w:rsidRDefault="008E4666" w:rsidP="008E4666">
      <w:r w:rsidRPr="005801E2">
        <w:t xml:space="preserve">McGeehan, T. P. (2018). Countering Russian disinformation. </w:t>
      </w:r>
      <w:r w:rsidRPr="005801E2">
        <w:rPr>
          <w:i/>
          <w:iCs/>
        </w:rPr>
        <w:t>Parameters</w:t>
      </w:r>
      <w:r w:rsidRPr="005801E2">
        <w:t xml:space="preserve">, </w:t>
      </w:r>
      <w:r w:rsidRPr="005801E2">
        <w:rPr>
          <w:i/>
          <w:iCs/>
        </w:rPr>
        <w:t>48</w:t>
      </w:r>
      <w:r w:rsidRPr="005801E2">
        <w:t>(1), 49-57.</w:t>
      </w:r>
    </w:p>
    <w:p w14:paraId="1443AEC2" w14:textId="77777777" w:rsidR="008E4666" w:rsidRPr="005801E2" w:rsidRDefault="008E4666" w:rsidP="005426B0"/>
    <w:p w14:paraId="4B617CBF" w14:textId="133C8840" w:rsidR="005426B0" w:rsidRPr="005801E2" w:rsidRDefault="005426B0" w:rsidP="005426B0">
      <w:r w:rsidRPr="005801E2">
        <w:t xml:space="preserve">Mejias, U. A., &amp; Vokuev, N. E. (2017). Disinformation and the media: the case of Russia and Ukraine. </w:t>
      </w:r>
      <w:r w:rsidRPr="005801E2">
        <w:rPr>
          <w:i/>
          <w:iCs/>
        </w:rPr>
        <w:t>Media, Culture &amp; Society</w:t>
      </w:r>
      <w:r w:rsidRPr="005801E2">
        <w:t xml:space="preserve">, </w:t>
      </w:r>
      <w:r w:rsidRPr="005801E2">
        <w:rPr>
          <w:i/>
          <w:iCs/>
        </w:rPr>
        <w:t>39</w:t>
      </w:r>
      <w:r w:rsidRPr="005801E2">
        <w:t>(7), 1027-1042.</w:t>
      </w:r>
    </w:p>
    <w:p w14:paraId="336EC5A2" w14:textId="63520173" w:rsidR="000C5207" w:rsidRPr="005801E2" w:rsidRDefault="000C5207" w:rsidP="008D027F"/>
    <w:p w14:paraId="22AFD4FC" w14:textId="77777777" w:rsidR="00C806C8" w:rsidRPr="005801E2" w:rsidRDefault="00C806C8" w:rsidP="00C806C8">
      <w:r w:rsidRPr="005801E2">
        <w:lastRenderedPageBreak/>
        <w:t xml:space="preserve">Miller, D. T. (2019). Topics and emotions in Russian Twitter propaganda. </w:t>
      </w:r>
      <w:r w:rsidRPr="005801E2">
        <w:rPr>
          <w:i/>
          <w:iCs/>
        </w:rPr>
        <w:t>First Monday</w:t>
      </w:r>
      <w:r w:rsidRPr="005801E2">
        <w:t xml:space="preserve">, </w:t>
      </w:r>
      <w:r w:rsidRPr="005801E2">
        <w:rPr>
          <w:i/>
          <w:iCs/>
        </w:rPr>
        <w:t>24</w:t>
      </w:r>
      <w:r w:rsidRPr="005801E2">
        <w:t>(5).</w:t>
      </w:r>
    </w:p>
    <w:p w14:paraId="36CAF1ED" w14:textId="77777777" w:rsidR="00C806C8" w:rsidRPr="005801E2" w:rsidRDefault="00C806C8" w:rsidP="008D027F"/>
    <w:p w14:paraId="4FF6DF4F" w14:textId="05E0E3D1" w:rsidR="000C5207" w:rsidRPr="005801E2" w:rsidRDefault="000C5207" w:rsidP="000C5207">
      <w:r w:rsidRPr="005801E2">
        <w:t xml:space="preserve">Morgan, S. (2018). Fake news, disinformation, manipulation and online tactics to undermine democracy. </w:t>
      </w:r>
      <w:r w:rsidRPr="005801E2">
        <w:rPr>
          <w:i/>
          <w:iCs/>
        </w:rPr>
        <w:t>Journal of Cyber Policy</w:t>
      </w:r>
      <w:r w:rsidRPr="005801E2">
        <w:t xml:space="preserve">, </w:t>
      </w:r>
      <w:r w:rsidRPr="005801E2">
        <w:rPr>
          <w:i/>
          <w:iCs/>
        </w:rPr>
        <w:t>3</w:t>
      </w:r>
      <w:r w:rsidRPr="005801E2">
        <w:t>(1), 39-43.</w:t>
      </w:r>
    </w:p>
    <w:p w14:paraId="1F908CE3" w14:textId="74C3BA31" w:rsidR="002E7948" w:rsidRPr="005801E2" w:rsidRDefault="002E7948" w:rsidP="000C5207"/>
    <w:p w14:paraId="4652C7E1" w14:textId="241CA17E" w:rsidR="00182EC2" w:rsidRDefault="00182EC2" w:rsidP="00182EC2">
      <w:pPr>
        <w:rPr>
          <w:iCs/>
        </w:rPr>
      </w:pPr>
      <w:r w:rsidRPr="005801E2">
        <w:t xml:space="preserve">Mueller, R. (2019). Report on the investigation into Russian interference in the 2016 presidential </w:t>
      </w:r>
      <w:r w:rsidRPr="005801E2">
        <w:tab/>
        <w:t xml:space="preserve">election (Vol. 2). </w:t>
      </w:r>
      <w:r w:rsidRPr="005801E2">
        <w:rPr>
          <w:iCs/>
        </w:rPr>
        <w:t xml:space="preserve">Washington, DC (accessed July 4, 2019 from </w:t>
      </w:r>
      <w:hyperlink r:id="rId21" w:history="1">
        <w:r w:rsidR="00926BFA" w:rsidRPr="00CE7919">
          <w:rPr>
            <w:rStyle w:val="Hyperlink"/>
            <w:iCs/>
          </w:rPr>
          <w:t>https://digitalcommons.unl.edu/usjusticematls/47/</w:t>
        </w:r>
      </w:hyperlink>
      <w:r w:rsidRPr="005801E2">
        <w:rPr>
          <w:iCs/>
        </w:rPr>
        <w:t>)</w:t>
      </w:r>
    </w:p>
    <w:p w14:paraId="04E63D67" w14:textId="796C1D8F" w:rsidR="00926BFA" w:rsidRDefault="00926BFA" w:rsidP="00182EC2">
      <w:pPr>
        <w:rPr>
          <w:iCs/>
        </w:rPr>
      </w:pPr>
    </w:p>
    <w:p w14:paraId="43B6FF65" w14:textId="10511E8C" w:rsidR="00926BFA" w:rsidRPr="005801E2" w:rsidRDefault="00926BFA" w:rsidP="00182EC2">
      <w:r>
        <w:rPr>
          <w:iCs/>
        </w:rPr>
        <w:t xml:space="preserve">Neville-Shepard, R. (2019). Post-presumption argumentation and the post-truth world: On the conspiracy rhetoric of Donald Trump. </w:t>
      </w:r>
      <w:r w:rsidRPr="00CA1063">
        <w:rPr>
          <w:i/>
          <w:iCs/>
        </w:rPr>
        <w:t>Argumentation and Advocacy</w:t>
      </w:r>
      <w:r>
        <w:rPr>
          <w:iCs/>
        </w:rPr>
        <w:t>, online first, not yet in print…</w:t>
      </w:r>
    </w:p>
    <w:p w14:paraId="13CAE429" w14:textId="0ABBE498" w:rsidR="00182EC2" w:rsidRPr="005801E2" w:rsidRDefault="00182EC2" w:rsidP="000C5207"/>
    <w:p w14:paraId="164AAFD9" w14:textId="77777777" w:rsidR="00AA65A9" w:rsidRPr="005801E2" w:rsidRDefault="00AA65A9" w:rsidP="00AA65A9">
      <w:r w:rsidRPr="005801E2">
        <w:t xml:space="preserve">Pamment, J., Nothhaft, H., &amp; Fjällhed, A. (2018). </w:t>
      </w:r>
      <w:r w:rsidRPr="005801E2">
        <w:rPr>
          <w:i/>
        </w:rPr>
        <w:t>Countering Information Influence Activities: A Handbook for Communicators</w:t>
      </w:r>
      <w:r w:rsidRPr="005801E2">
        <w:t>.</w:t>
      </w:r>
    </w:p>
    <w:p w14:paraId="4544D9F9" w14:textId="7FDCF9BE" w:rsidR="00AA65A9" w:rsidRDefault="00AA65A9" w:rsidP="002C52E6"/>
    <w:p w14:paraId="5B65F21F" w14:textId="32A3EB31" w:rsidR="007D0702" w:rsidRDefault="007D0702" w:rsidP="002C52E6">
      <w:r>
        <w:t xml:space="preserve">Pickard, V. (2017, November 28). The big picture: Misinformation society. </w:t>
      </w:r>
      <w:r w:rsidRPr="00721F0E">
        <w:rPr>
          <w:i/>
        </w:rPr>
        <w:t>Public Books</w:t>
      </w:r>
      <w:r>
        <w:t xml:space="preserve">. </w:t>
      </w:r>
    </w:p>
    <w:p w14:paraId="55828866" w14:textId="77777777" w:rsidR="007D0702" w:rsidRPr="005801E2" w:rsidRDefault="007D0702" w:rsidP="002C52E6"/>
    <w:p w14:paraId="627A44B0" w14:textId="35305DAC" w:rsidR="002E7948" w:rsidRPr="005801E2" w:rsidRDefault="002C52E6" w:rsidP="000C5207">
      <w:r w:rsidRPr="005801E2">
        <w:t>Parker, K., Morin, R., &amp; Menasce Horowitz, J. (2019, March 21). Looking to the future, public sees an America in decline on many fronts. Pew Research Center (accessed July 4, 2019 from https://www.pewsocialtrends.org/2019/03/21/public-sees-an-america-in-decline-on-many-fronts/).</w:t>
      </w:r>
    </w:p>
    <w:p w14:paraId="1B865878" w14:textId="10BCB9B0" w:rsidR="00BE5460" w:rsidRPr="005801E2" w:rsidRDefault="00BE5460" w:rsidP="000C5207"/>
    <w:p w14:paraId="332C409F" w14:textId="3538C1D8" w:rsidR="00BE5460" w:rsidRPr="005801E2" w:rsidRDefault="00BE5460" w:rsidP="000C5207">
      <w:r w:rsidRPr="005801E2">
        <w:t xml:space="preserve">Paul, C., &amp; Matthews, M. (2016). The Russian “firehose of falsehood” propaganda model. </w:t>
      </w:r>
      <w:r w:rsidRPr="005801E2">
        <w:rPr>
          <w:i/>
          <w:iCs/>
        </w:rPr>
        <w:t>Rand Corporation</w:t>
      </w:r>
      <w:r w:rsidRPr="005801E2">
        <w:t>, 2-7.</w:t>
      </w:r>
    </w:p>
    <w:p w14:paraId="5CD37231" w14:textId="77777777" w:rsidR="002C52E6" w:rsidRPr="005801E2" w:rsidRDefault="002C52E6" w:rsidP="000C5207"/>
    <w:p w14:paraId="502A0FD0" w14:textId="5BC9F81F" w:rsidR="002E7948" w:rsidRPr="005801E2" w:rsidRDefault="002E7948" w:rsidP="002E7948">
      <w:r w:rsidRPr="005801E2">
        <w:t xml:space="preserve">Procházková, T., &amp; Zetová, M. (2018). Semiotics of Estonian E-Threats. An Interview with Mari-Liis Madisson. </w:t>
      </w:r>
      <w:r w:rsidRPr="005801E2">
        <w:rPr>
          <w:i/>
          <w:iCs/>
        </w:rPr>
        <w:t>Media Studies/Mediální Studia</w:t>
      </w:r>
      <w:r w:rsidRPr="005801E2">
        <w:t>, (2).</w:t>
      </w:r>
    </w:p>
    <w:p w14:paraId="6E409380" w14:textId="3E679853" w:rsidR="00E651D4" w:rsidRPr="005801E2" w:rsidRDefault="00E651D4" w:rsidP="002E7948"/>
    <w:p w14:paraId="274B87B0" w14:textId="1D4189FA" w:rsidR="00E651D4" w:rsidRDefault="00E651D4" w:rsidP="002E7948">
      <w:r w:rsidRPr="005801E2">
        <w:t xml:space="preserve">Ratner, P. (2018, July 18). 34 years ago, a KGB defector chillingly predicted modern America. </w:t>
      </w:r>
      <w:r w:rsidRPr="005801E2">
        <w:rPr>
          <w:i/>
        </w:rPr>
        <w:t>Big Think</w:t>
      </w:r>
      <w:r w:rsidRPr="005801E2">
        <w:t xml:space="preserve"> (accessed July 4, 2019 from </w:t>
      </w:r>
      <w:hyperlink r:id="rId22" w:history="1">
        <w:r w:rsidR="00C55691" w:rsidRPr="00CE7919">
          <w:rPr>
            <w:rStyle w:val="Hyperlink"/>
          </w:rPr>
          <w:t>https://bigthink.com/paul-ratner/34-years-ago-a-kgb-defector-described-america-today</w:t>
        </w:r>
      </w:hyperlink>
      <w:r w:rsidRPr="005801E2">
        <w:t>).</w:t>
      </w:r>
    </w:p>
    <w:p w14:paraId="6FCEFEBA" w14:textId="33345FB2" w:rsidR="00C55691" w:rsidRDefault="00C55691" w:rsidP="002E7948"/>
    <w:p w14:paraId="7B48005C" w14:textId="0F242CFF" w:rsidR="00C55691" w:rsidRPr="005801E2" w:rsidRDefault="00C55691" w:rsidP="002E7948">
      <w:r>
        <w:t xml:space="preserve">Reilly, I. (2018). F for Fake: Propaganda! Hoaxing! Hacking! Partisanship! and Activism! in the fake news ecology. </w:t>
      </w:r>
      <w:r w:rsidRPr="00CA1063">
        <w:rPr>
          <w:i/>
        </w:rPr>
        <w:t>Journal of American Culture</w:t>
      </w:r>
      <w:r w:rsidR="003E43A7">
        <w:t>, 41(2), 139-152.</w:t>
      </w:r>
    </w:p>
    <w:p w14:paraId="2680CA93" w14:textId="4761577E" w:rsidR="009905B2" w:rsidRPr="005801E2" w:rsidRDefault="009905B2" w:rsidP="002E7948"/>
    <w:p w14:paraId="7C665A21" w14:textId="08693C3B" w:rsidR="00C45FAA" w:rsidRPr="005801E2" w:rsidRDefault="00C45FAA" w:rsidP="002E7948">
      <w:r w:rsidRPr="005801E2">
        <w:t xml:space="preserve">Ruck, D. J., Rice, N. M., Borycz, J., &amp; Bentley, R. A. (2019). Internet Research Agency Twitter activity predicted 2016 US election polls. </w:t>
      </w:r>
      <w:r w:rsidRPr="005801E2">
        <w:rPr>
          <w:i/>
          <w:iCs/>
        </w:rPr>
        <w:t>First Monday</w:t>
      </w:r>
      <w:r w:rsidRPr="005801E2">
        <w:t xml:space="preserve">, </w:t>
      </w:r>
      <w:r w:rsidRPr="005801E2">
        <w:rPr>
          <w:i/>
          <w:iCs/>
        </w:rPr>
        <w:t>24</w:t>
      </w:r>
      <w:r w:rsidRPr="005801E2">
        <w:t>(7).</w:t>
      </w:r>
    </w:p>
    <w:p w14:paraId="7F30E813" w14:textId="77777777" w:rsidR="00C45FAA" w:rsidRPr="005801E2" w:rsidRDefault="00C45FAA" w:rsidP="002E7948"/>
    <w:p w14:paraId="382ED6D5" w14:textId="73C9DBC1" w:rsidR="00441175" w:rsidRPr="005801E2" w:rsidRDefault="00441175" w:rsidP="002E7948">
      <w:r w:rsidRPr="005801E2">
        <w:t xml:space="preserve">Scott, J. K. L. (2015). Dissuasion, Disinformation, Dissonance: Complexity and Autocritique as Tools of Information Warfare. </w:t>
      </w:r>
      <w:r w:rsidRPr="005801E2">
        <w:rPr>
          <w:i/>
          <w:iCs/>
        </w:rPr>
        <w:t>Journal of Information Warfare</w:t>
      </w:r>
      <w:r w:rsidRPr="005801E2">
        <w:t xml:space="preserve">, </w:t>
      </w:r>
      <w:r w:rsidRPr="005801E2">
        <w:rPr>
          <w:i/>
          <w:iCs/>
        </w:rPr>
        <w:t>14</w:t>
      </w:r>
      <w:r w:rsidRPr="005801E2">
        <w:t>(4), 25-42.</w:t>
      </w:r>
    </w:p>
    <w:p w14:paraId="7A4F4D88" w14:textId="664EC768" w:rsidR="00441175" w:rsidRDefault="00441175" w:rsidP="002E7948"/>
    <w:p w14:paraId="7744DD16" w14:textId="133E76CB" w:rsidR="002C635A" w:rsidRDefault="002C635A" w:rsidP="002E7948">
      <w:r>
        <w:t xml:space="preserve">Silverman, C. (2016, November 16). This analysis shows how viral fake election news stories outperformed real news on Facebook. </w:t>
      </w:r>
      <w:r w:rsidRPr="00CA1063">
        <w:rPr>
          <w:i/>
        </w:rPr>
        <w:t>Buzz Feed News</w:t>
      </w:r>
      <w:r>
        <w:t>.</w:t>
      </w:r>
    </w:p>
    <w:p w14:paraId="5E600FCD" w14:textId="77777777" w:rsidR="002C635A" w:rsidRPr="005801E2" w:rsidRDefault="002C635A" w:rsidP="002E7948"/>
    <w:p w14:paraId="030A95F7" w14:textId="77777777" w:rsidR="000B6EE3" w:rsidRPr="005801E2" w:rsidRDefault="000B6EE3" w:rsidP="000B6EE3">
      <w:r w:rsidRPr="005801E2">
        <w:lastRenderedPageBreak/>
        <w:t xml:space="preserve">Stamp, G. H., &amp; Knapp, M. L. (1990). The construct of intent in interpersonal communication. </w:t>
      </w:r>
      <w:r w:rsidRPr="005801E2">
        <w:rPr>
          <w:i/>
          <w:iCs/>
        </w:rPr>
        <w:t>Quarterly Journal of Speech</w:t>
      </w:r>
      <w:r w:rsidRPr="005801E2">
        <w:t xml:space="preserve">, </w:t>
      </w:r>
      <w:r w:rsidRPr="005801E2">
        <w:rPr>
          <w:i/>
          <w:iCs/>
        </w:rPr>
        <w:t>76</w:t>
      </w:r>
      <w:r w:rsidRPr="005801E2">
        <w:t>(3), 282-299.</w:t>
      </w:r>
    </w:p>
    <w:p w14:paraId="47D3EEB7" w14:textId="77777777" w:rsidR="000B6EE3" w:rsidRPr="005801E2" w:rsidRDefault="000B6EE3" w:rsidP="002E7948"/>
    <w:p w14:paraId="26FE9A83" w14:textId="0E712BE4" w:rsidR="009905B2" w:rsidRPr="005801E2" w:rsidRDefault="009905B2" w:rsidP="002E7948">
      <w:r w:rsidRPr="005801E2">
        <w:t>Strategic Multilayer Assessment. (2019, May). Russian strategic intentions</w:t>
      </w:r>
      <w:r w:rsidR="0024595B" w:rsidRPr="005801E2">
        <w:t>. NSI (accessed July 4, 2019 from http://nsiteam.com/sma-publications/).</w:t>
      </w:r>
    </w:p>
    <w:p w14:paraId="1E29CC59" w14:textId="6AF4DA6F" w:rsidR="000C5207" w:rsidRDefault="000C5207" w:rsidP="008D027F"/>
    <w:p w14:paraId="3E7B83BA" w14:textId="50AC28ED" w:rsidR="005801E2" w:rsidRDefault="005801E2" w:rsidP="005801E2">
      <w:r w:rsidRPr="005801E2">
        <w:t>Taylor</w:t>
      </w:r>
      <w:r>
        <w:t xml:space="preserve">, B. C. (2017). </w:t>
      </w:r>
      <w:r w:rsidRPr="005801E2">
        <w:t>Imitation (</w:t>
      </w:r>
      <w:r>
        <w:t>i</w:t>
      </w:r>
      <w:r w:rsidRPr="005801E2">
        <w:t>n)</w:t>
      </w:r>
      <w:r>
        <w:t>s</w:t>
      </w:r>
      <w:r w:rsidRPr="005801E2">
        <w:t xml:space="preserve">ecurity: Cultivating </w:t>
      </w:r>
      <w:r>
        <w:t>m</w:t>
      </w:r>
      <w:r w:rsidRPr="005801E2">
        <w:t xml:space="preserve">imetic </w:t>
      </w:r>
      <w:r>
        <w:t>t</w:t>
      </w:r>
      <w:r w:rsidRPr="005801E2">
        <w:t xml:space="preserve">heory to </w:t>
      </w:r>
      <w:r>
        <w:t>c</w:t>
      </w:r>
      <w:r w:rsidRPr="005801E2">
        <w:t xml:space="preserve">ritique the </w:t>
      </w:r>
      <w:r>
        <w:t>m</w:t>
      </w:r>
      <w:r w:rsidRPr="005801E2">
        <w:t>edia/</w:t>
      </w:r>
      <w:r>
        <w:t>s</w:t>
      </w:r>
      <w:r w:rsidRPr="005801E2">
        <w:t xml:space="preserve">ecurity </w:t>
      </w:r>
      <w:r>
        <w:t>n</w:t>
      </w:r>
      <w:r w:rsidRPr="005801E2">
        <w:t>exus</w:t>
      </w:r>
      <w:r>
        <w:t xml:space="preserve">. </w:t>
      </w:r>
      <w:r w:rsidRPr="005801E2">
        <w:rPr>
          <w:i/>
        </w:rPr>
        <w:t>Communication Theory</w:t>
      </w:r>
      <w:r>
        <w:t>,</w:t>
      </w:r>
      <w:r w:rsidRPr="005801E2">
        <w:t xml:space="preserve"> </w:t>
      </w:r>
      <w:r w:rsidRPr="005801E2">
        <w:rPr>
          <w:i/>
        </w:rPr>
        <w:t>27</w:t>
      </w:r>
      <w:r>
        <w:t xml:space="preserve">, </w:t>
      </w:r>
      <w:r w:rsidRPr="005801E2">
        <w:t>48–69</w:t>
      </w:r>
      <w:r>
        <w:t>.</w:t>
      </w:r>
    </w:p>
    <w:p w14:paraId="77AAFDB0" w14:textId="1EDCE424" w:rsidR="00600184" w:rsidRDefault="00600184" w:rsidP="005801E2">
      <w:pPr>
        <w:rPr>
          <w:ins w:id="33" w:author="Microsoft Office User" w:date="2019-09-26T10:20:00Z"/>
        </w:rPr>
      </w:pPr>
    </w:p>
    <w:p w14:paraId="1B28F2C7" w14:textId="1A566000" w:rsidR="00BD4F3D" w:rsidRDefault="00BD4F3D" w:rsidP="005801E2">
      <w:pPr>
        <w:rPr>
          <w:ins w:id="34" w:author="Microsoft Office User" w:date="2019-09-26T10:20:00Z"/>
        </w:rPr>
      </w:pPr>
      <w:ins w:id="35" w:author="Microsoft Office User" w:date="2019-09-26T10:20:00Z">
        <w:r>
          <w:t xml:space="preserve">Timberg, C. (2019, September 23). </w:t>
        </w:r>
        <w:r w:rsidRPr="00BD4F3D">
          <w:t>Facebook removes pro-Trump ‘I Love America’ page that was run by Ukrainians</w:t>
        </w:r>
        <w:r>
          <w:t xml:space="preserve">. </w:t>
        </w:r>
      </w:ins>
      <w:ins w:id="36" w:author="Microsoft Office User" w:date="2019-09-26T10:21:00Z">
        <w:r w:rsidRPr="00BD4F3D">
          <w:rPr>
            <w:i/>
            <w:rPrChange w:id="37" w:author="Microsoft Office User" w:date="2019-09-26T10:21:00Z">
              <w:rPr/>
            </w:rPrChange>
          </w:rPr>
          <w:t>Washington Post</w:t>
        </w:r>
        <w:r>
          <w:t xml:space="preserve">. </w:t>
        </w:r>
        <w:r w:rsidRPr="00BD4F3D">
          <w:t>https://www.washingtonpost.com/technology/2019/09/23/facebook-removes-pro-trump-i-love-america-page-that-was-run-by-ukrainians/</w:t>
        </w:r>
      </w:ins>
    </w:p>
    <w:p w14:paraId="6461734A" w14:textId="77777777" w:rsidR="00BD4F3D" w:rsidRDefault="00BD4F3D" w:rsidP="005801E2"/>
    <w:p w14:paraId="43BE31DD" w14:textId="18351D4A" w:rsidR="00600184" w:rsidRPr="005801E2" w:rsidRDefault="00600184" w:rsidP="005801E2">
      <w:r>
        <w:t>Timberg, C., Dwoskin, E., Entous, A., &amp; Demirjian, K. (2017</w:t>
      </w:r>
      <w:r w:rsidR="002C635A">
        <w:t>, November 1</w:t>
      </w:r>
      <w:r>
        <w:t xml:space="preserve">). Russian ads, now publicly released, show sophistication of influence campaign. </w:t>
      </w:r>
      <w:r w:rsidRPr="00CA1063">
        <w:rPr>
          <w:i/>
        </w:rPr>
        <w:t>Washington Post</w:t>
      </w:r>
      <w:r>
        <w:t>.</w:t>
      </w:r>
    </w:p>
    <w:p w14:paraId="4E6CC983" w14:textId="77777777" w:rsidR="005801E2" w:rsidRPr="005801E2" w:rsidRDefault="005801E2" w:rsidP="008D027F"/>
    <w:p w14:paraId="2C2E83F8" w14:textId="746A29D3" w:rsidR="009E4A86" w:rsidRPr="005801E2" w:rsidRDefault="009E4A86" w:rsidP="008D027F">
      <w:r w:rsidRPr="005801E2">
        <w:t>U.S. Intelligence Community. (2017). Assessing Russian activities and intentions in recent US elections (accessed July 4, 2019 from https://www.dni.gov/files/documents/ICA_2017_01.pdf).</w:t>
      </w:r>
    </w:p>
    <w:p w14:paraId="27D376F8" w14:textId="5656E607" w:rsidR="00CC7B10" w:rsidRPr="005801E2" w:rsidRDefault="00CC7B10" w:rsidP="008D027F"/>
    <w:p w14:paraId="2ED50D3C" w14:textId="53F587A6" w:rsidR="001E3186" w:rsidRPr="005801E2" w:rsidRDefault="001E3186" w:rsidP="00CC7B10">
      <w:r w:rsidRPr="005801E2">
        <w:t xml:space="preserve">Wang, A. B. (2019, June 14). Biden says he won’t use bots, disinformation, deepfakes. </w:t>
      </w:r>
      <w:r w:rsidRPr="005801E2">
        <w:rPr>
          <w:i/>
        </w:rPr>
        <w:t>Washington Post</w:t>
      </w:r>
      <w:r w:rsidRPr="005801E2">
        <w:t xml:space="preserve"> (accessed July 17, 2019 from https://www.washingtonpost.com/politics/biden-says-he-wont-use-bots-disinformation-deepfakes/2019/06/14/c7676c58-8edd-11e9-8f69-a2795fca3343_story.html?utm_term=.b0f95a25b824)</w:t>
      </w:r>
    </w:p>
    <w:p w14:paraId="6E7D8152" w14:textId="77777777" w:rsidR="001E3186" w:rsidRPr="005801E2" w:rsidRDefault="001E3186" w:rsidP="00CC7B10"/>
    <w:p w14:paraId="16067399" w14:textId="14B2EA59" w:rsidR="00CC7B10" w:rsidRPr="005801E2" w:rsidRDefault="00CC7B10" w:rsidP="00CC7B10">
      <w:r w:rsidRPr="005801E2">
        <w:t xml:space="preserve">Wiggins, B. E. (2016). Crimea River: Directionality in memes from the Russia-Ukraine conflict. </w:t>
      </w:r>
      <w:r w:rsidRPr="005801E2">
        <w:rPr>
          <w:i/>
          <w:iCs/>
        </w:rPr>
        <w:t>International Journal of Communication</w:t>
      </w:r>
      <w:r w:rsidRPr="005801E2">
        <w:t xml:space="preserve">, </w:t>
      </w:r>
      <w:r w:rsidRPr="005801E2">
        <w:rPr>
          <w:i/>
          <w:iCs/>
        </w:rPr>
        <w:t>10</w:t>
      </w:r>
      <w:r w:rsidRPr="005801E2">
        <w:t>, 35.</w:t>
      </w:r>
    </w:p>
    <w:p w14:paraId="14356C16" w14:textId="77777777" w:rsidR="00235C0A" w:rsidRPr="005801E2" w:rsidRDefault="00235C0A" w:rsidP="008D027F"/>
    <w:p w14:paraId="71A939A5" w14:textId="00C026A0" w:rsidR="004C0384" w:rsidRPr="005801E2" w:rsidRDefault="00235C0A" w:rsidP="008D027F">
      <w:r w:rsidRPr="005801E2">
        <w:t>Wike, R., Stokes, B., Poushter, J., Silver, L., Fetterolf, J., &amp; Devlin, K. (2018, October 1). America’s international image continues to suffer.</w:t>
      </w:r>
      <w:r w:rsidR="002722BA" w:rsidRPr="005801E2">
        <w:t xml:space="preserve"> Pew Research Center (accessed July 4, 2019 from https://www.pewresearch.org/global/2018/10/01/americas-international-image-continues-to-suffer/)</w:t>
      </w:r>
      <w:r w:rsidR="00D148CC" w:rsidRPr="005801E2">
        <w:t>.</w:t>
      </w:r>
    </w:p>
    <w:sectPr w:rsidR="004C0384" w:rsidRPr="005801E2" w:rsidSect="00BC4D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Hartnett, Stephen" w:date="2019-09-07T20:31:00Z" w:initials="HS">
    <w:p w14:paraId="713E500A" w14:textId="2D2C4C14" w:rsidR="0081355F" w:rsidRDefault="0081355F">
      <w:pPr>
        <w:pStyle w:val="CommentText"/>
      </w:pPr>
      <w:r>
        <w:rPr>
          <w:rStyle w:val="CommentReference"/>
        </w:rPr>
        <w:annotationRef/>
      </w:r>
      <w:r>
        <w:t>These sources are in my office, but I will insert a note here nodding to other media map models that we have drawn upon here. . .</w:t>
      </w:r>
    </w:p>
  </w:comment>
  <w:comment w:id="14" w:author="Hartnett, Stephen" w:date="2019-09-07T20:32:00Z" w:initials="HS">
    <w:p w14:paraId="0EF8C13F" w14:textId="5FB09161" w:rsidR="0081355F" w:rsidRDefault="0081355F">
      <w:pPr>
        <w:pStyle w:val="CommentText"/>
      </w:pPr>
      <w:r>
        <w:rPr>
          <w:rStyle w:val="CommentReference"/>
        </w:rPr>
        <w:annotationRef/>
      </w:r>
      <w:r>
        <w:t>After taking a crack at the text, I will next massage this map. I want to fix the prose and will explore other options .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3E500A" w15:done="0"/>
  <w15:commentEx w15:paraId="0EF8C1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3E500A" w16cid:durableId="2124D90A"/>
  <w16cid:commentId w16cid:paraId="0EF8C13F" w16cid:durableId="2124D90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0BF635" w14:textId="77777777" w:rsidR="006431A5" w:rsidRDefault="006431A5" w:rsidP="003D385A">
      <w:r>
        <w:separator/>
      </w:r>
    </w:p>
  </w:endnote>
  <w:endnote w:type="continuationSeparator" w:id="0">
    <w:p w14:paraId="1D21D92A" w14:textId="77777777" w:rsidR="006431A5" w:rsidRDefault="006431A5" w:rsidP="003D3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674D00" w14:textId="77777777" w:rsidR="006431A5" w:rsidRDefault="006431A5" w:rsidP="003D385A">
      <w:r>
        <w:separator/>
      </w:r>
    </w:p>
  </w:footnote>
  <w:footnote w:type="continuationSeparator" w:id="0">
    <w:p w14:paraId="2E984F95" w14:textId="77777777" w:rsidR="006431A5" w:rsidRDefault="006431A5" w:rsidP="003D385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Hartnett, Stephen">
    <w15:presenceInfo w15:providerId="AD" w15:userId="S-1-5-21-3931225680-1871015619-2963001510-22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A00"/>
    <w:rsid w:val="00002000"/>
    <w:rsid w:val="000064D9"/>
    <w:rsid w:val="0001044A"/>
    <w:rsid w:val="000118F8"/>
    <w:rsid w:val="00016301"/>
    <w:rsid w:val="000203B7"/>
    <w:rsid w:val="00023113"/>
    <w:rsid w:val="0002420F"/>
    <w:rsid w:val="000318C7"/>
    <w:rsid w:val="00035D6C"/>
    <w:rsid w:val="00036E5A"/>
    <w:rsid w:val="0005186D"/>
    <w:rsid w:val="00057E4C"/>
    <w:rsid w:val="00060C3E"/>
    <w:rsid w:val="0006172A"/>
    <w:rsid w:val="000617C6"/>
    <w:rsid w:val="00066A71"/>
    <w:rsid w:val="00070344"/>
    <w:rsid w:val="000722A3"/>
    <w:rsid w:val="0007510E"/>
    <w:rsid w:val="00077E5B"/>
    <w:rsid w:val="00082664"/>
    <w:rsid w:val="0008415B"/>
    <w:rsid w:val="00084C0B"/>
    <w:rsid w:val="00084E1D"/>
    <w:rsid w:val="00090301"/>
    <w:rsid w:val="0009664E"/>
    <w:rsid w:val="00097581"/>
    <w:rsid w:val="000A3155"/>
    <w:rsid w:val="000B586C"/>
    <w:rsid w:val="000B6EE3"/>
    <w:rsid w:val="000C0C3E"/>
    <w:rsid w:val="000C2C40"/>
    <w:rsid w:val="000C5207"/>
    <w:rsid w:val="000C6FEF"/>
    <w:rsid w:val="000C7EE8"/>
    <w:rsid w:val="000D1FEA"/>
    <w:rsid w:val="000D2965"/>
    <w:rsid w:val="000D7C14"/>
    <w:rsid w:val="000D7D13"/>
    <w:rsid w:val="000E788B"/>
    <w:rsid w:val="000F3366"/>
    <w:rsid w:val="000F36EA"/>
    <w:rsid w:val="000F5BF6"/>
    <w:rsid w:val="0010000B"/>
    <w:rsid w:val="00105020"/>
    <w:rsid w:val="001072C4"/>
    <w:rsid w:val="00111AF3"/>
    <w:rsid w:val="0013091E"/>
    <w:rsid w:val="0013454A"/>
    <w:rsid w:val="0013526C"/>
    <w:rsid w:val="00136029"/>
    <w:rsid w:val="001376E8"/>
    <w:rsid w:val="00144A3D"/>
    <w:rsid w:val="00145268"/>
    <w:rsid w:val="00147B50"/>
    <w:rsid w:val="001514D0"/>
    <w:rsid w:val="0015291A"/>
    <w:rsid w:val="00152A5F"/>
    <w:rsid w:val="00152DF2"/>
    <w:rsid w:val="00154554"/>
    <w:rsid w:val="00155975"/>
    <w:rsid w:val="00156916"/>
    <w:rsid w:val="00156A74"/>
    <w:rsid w:val="00157B99"/>
    <w:rsid w:val="0016024C"/>
    <w:rsid w:val="00161A70"/>
    <w:rsid w:val="00162883"/>
    <w:rsid w:val="00166141"/>
    <w:rsid w:val="001706BC"/>
    <w:rsid w:val="00173BB6"/>
    <w:rsid w:val="001750C9"/>
    <w:rsid w:val="00175F9A"/>
    <w:rsid w:val="001816BC"/>
    <w:rsid w:val="0018198C"/>
    <w:rsid w:val="00182EC2"/>
    <w:rsid w:val="00183200"/>
    <w:rsid w:val="00185677"/>
    <w:rsid w:val="001900BB"/>
    <w:rsid w:val="00190BF0"/>
    <w:rsid w:val="00197E9F"/>
    <w:rsid w:val="001A1C52"/>
    <w:rsid w:val="001A2D77"/>
    <w:rsid w:val="001A5773"/>
    <w:rsid w:val="001A716E"/>
    <w:rsid w:val="001A71E4"/>
    <w:rsid w:val="001A7FCA"/>
    <w:rsid w:val="001B7D10"/>
    <w:rsid w:val="001C25DD"/>
    <w:rsid w:val="001C404A"/>
    <w:rsid w:val="001D1942"/>
    <w:rsid w:val="001E0447"/>
    <w:rsid w:val="001E3186"/>
    <w:rsid w:val="001E4D10"/>
    <w:rsid w:val="001E7226"/>
    <w:rsid w:val="001E78CF"/>
    <w:rsid w:val="001F27D1"/>
    <w:rsid w:val="001F4414"/>
    <w:rsid w:val="00201572"/>
    <w:rsid w:val="002019EE"/>
    <w:rsid w:val="002047EA"/>
    <w:rsid w:val="00204F07"/>
    <w:rsid w:val="00206CBC"/>
    <w:rsid w:val="00207972"/>
    <w:rsid w:val="00207AB2"/>
    <w:rsid w:val="002103FB"/>
    <w:rsid w:val="00216BD5"/>
    <w:rsid w:val="0022037F"/>
    <w:rsid w:val="00222054"/>
    <w:rsid w:val="0022291E"/>
    <w:rsid w:val="002237E9"/>
    <w:rsid w:val="00225BB9"/>
    <w:rsid w:val="002303B8"/>
    <w:rsid w:val="00232896"/>
    <w:rsid w:val="0023472B"/>
    <w:rsid w:val="00234FAF"/>
    <w:rsid w:val="00235C0A"/>
    <w:rsid w:val="00235E62"/>
    <w:rsid w:val="00237E29"/>
    <w:rsid w:val="002419DB"/>
    <w:rsid w:val="0024595B"/>
    <w:rsid w:val="0025202F"/>
    <w:rsid w:val="002554B7"/>
    <w:rsid w:val="00255807"/>
    <w:rsid w:val="00256B6E"/>
    <w:rsid w:val="0026197A"/>
    <w:rsid w:val="002679BB"/>
    <w:rsid w:val="00267EE1"/>
    <w:rsid w:val="002722BA"/>
    <w:rsid w:val="00280D3A"/>
    <w:rsid w:val="00287851"/>
    <w:rsid w:val="00291F2C"/>
    <w:rsid w:val="0029315D"/>
    <w:rsid w:val="00294E3C"/>
    <w:rsid w:val="00295975"/>
    <w:rsid w:val="00296C31"/>
    <w:rsid w:val="002A18AD"/>
    <w:rsid w:val="002A4F67"/>
    <w:rsid w:val="002A4F69"/>
    <w:rsid w:val="002A6C54"/>
    <w:rsid w:val="002B415C"/>
    <w:rsid w:val="002B675B"/>
    <w:rsid w:val="002C1147"/>
    <w:rsid w:val="002C1677"/>
    <w:rsid w:val="002C16B3"/>
    <w:rsid w:val="002C52E6"/>
    <w:rsid w:val="002C635A"/>
    <w:rsid w:val="002D321B"/>
    <w:rsid w:val="002D4372"/>
    <w:rsid w:val="002E168E"/>
    <w:rsid w:val="002E5A39"/>
    <w:rsid w:val="002E7948"/>
    <w:rsid w:val="002F195A"/>
    <w:rsid w:val="002F2F61"/>
    <w:rsid w:val="002F383E"/>
    <w:rsid w:val="002F63FE"/>
    <w:rsid w:val="002F6722"/>
    <w:rsid w:val="003015C9"/>
    <w:rsid w:val="0030394B"/>
    <w:rsid w:val="003061D6"/>
    <w:rsid w:val="00314075"/>
    <w:rsid w:val="00315E2C"/>
    <w:rsid w:val="003218BD"/>
    <w:rsid w:val="00321F15"/>
    <w:rsid w:val="0032308F"/>
    <w:rsid w:val="00324323"/>
    <w:rsid w:val="003333CE"/>
    <w:rsid w:val="00334CD9"/>
    <w:rsid w:val="003360BC"/>
    <w:rsid w:val="00340634"/>
    <w:rsid w:val="00346E75"/>
    <w:rsid w:val="0035170A"/>
    <w:rsid w:val="00351CFF"/>
    <w:rsid w:val="00364A17"/>
    <w:rsid w:val="00366138"/>
    <w:rsid w:val="00366199"/>
    <w:rsid w:val="00376545"/>
    <w:rsid w:val="0037745A"/>
    <w:rsid w:val="00385825"/>
    <w:rsid w:val="00385978"/>
    <w:rsid w:val="00386163"/>
    <w:rsid w:val="00390308"/>
    <w:rsid w:val="00390A45"/>
    <w:rsid w:val="003957F1"/>
    <w:rsid w:val="00395FF8"/>
    <w:rsid w:val="003961CC"/>
    <w:rsid w:val="003A02B2"/>
    <w:rsid w:val="003A0359"/>
    <w:rsid w:val="003A04ED"/>
    <w:rsid w:val="003A462A"/>
    <w:rsid w:val="003A656F"/>
    <w:rsid w:val="003B0A8E"/>
    <w:rsid w:val="003C0075"/>
    <w:rsid w:val="003C0A66"/>
    <w:rsid w:val="003C636A"/>
    <w:rsid w:val="003C6731"/>
    <w:rsid w:val="003D0F13"/>
    <w:rsid w:val="003D32CA"/>
    <w:rsid w:val="003D385A"/>
    <w:rsid w:val="003D4CDE"/>
    <w:rsid w:val="003D7BB9"/>
    <w:rsid w:val="003E1055"/>
    <w:rsid w:val="003E1A2F"/>
    <w:rsid w:val="003E43A7"/>
    <w:rsid w:val="003E5874"/>
    <w:rsid w:val="003E6ABB"/>
    <w:rsid w:val="003F01E2"/>
    <w:rsid w:val="003F74F1"/>
    <w:rsid w:val="00406025"/>
    <w:rsid w:val="00411936"/>
    <w:rsid w:val="00412547"/>
    <w:rsid w:val="0041435E"/>
    <w:rsid w:val="00414BC3"/>
    <w:rsid w:val="00417A29"/>
    <w:rsid w:val="00420150"/>
    <w:rsid w:val="00431D0B"/>
    <w:rsid w:val="004330E8"/>
    <w:rsid w:val="00433988"/>
    <w:rsid w:val="00434DB1"/>
    <w:rsid w:val="00441175"/>
    <w:rsid w:val="004473AE"/>
    <w:rsid w:val="00447EFC"/>
    <w:rsid w:val="0045288D"/>
    <w:rsid w:val="00453DB7"/>
    <w:rsid w:val="0046357A"/>
    <w:rsid w:val="0046635D"/>
    <w:rsid w:val="00471ED1"/>
    <w:rsid w:val="004755C6"/>
    <w:rsid w:val="00481A00"/>
    <w:rsid w:val="004841A9"/>
    <w:rsid w:val="004927DE"/>
    <w:rsid w:val="004935BB"/>
    <w:rsid w:val="00493C43"/>
    <w:rsid w:val="0049445E"/>
    <w:rsid w:val="00497882"/>
    <w:rsid w:val="00497DA9"/>
    <w:rsid w:val="004A3A20"/>
    <w:rsid w:val="004A5261"/>
    <w:rsid w:val="004A6961"/>
    <w:rsid w:val="004A6F49"/>
    <w:rsid w:val="004B19B8"/>
    <w:rsid w:val="004B2E73"/>
    <w:rsid w:val="004B488A"/>
    <w:rsid w:val="004C0384"/>
    <w:rsid w:val="004C1F2D"/>
    <w:rsid w:val="004C507C"/>
    <w:rsid w:val="004C6A52"/>
    <w:rsid w:val="004C7D07"/>
    <w:rsid w:val="004D142F"/>
    <w:rsid w:val="004D2A35"/>
    <w:rsid w:val="004D481E"/>
    <w:rsid w:val="004D76F0"/>
    <w:rsid w:val="004F0D46"/>
    <w:rsid w:val="004F1135"/>
    <w:rsid w:val="004F5629"/>
    <w:rsid w:val="004F5A86"/>
    <w:rsid w:val="004F7967"/>
    <w:rsid w:val="004F7C63"/>
    <w:rsid w:val="005014A3"/>
    <w:rsid w:val="00501DEB"/>
    <w:rsid w:val="005026E7"/>
    <w:rsid w:val="00502AB5"/>
    <w:rsid w:val="00512336"/>
    <w:rsid w:val="00513B2E"/>
    <w:rsid w:val="00514A29"/>
    <w:rsid w:val="005151C6"/>
    <w:rsid w:val="00522A61"/>
    <w:rsid w:val="00525D51"/>
    <w:rsid w:val="00536EAD"/>
    <w:rsid w:val="00541669"/>
    <w:rsid w:val="005426B0"/>
    <w:rsid w:val="00552C89"/>
    <w:rsid w:val="00563CA7"/>
    <w:rsid w:val="005673EE"/>
    <w:rsid w:val="00567408"/>
    <w:rsid w:val="00571D28"/>
    <w:rsid w:val="00572150"/>
    <w:rsid w:val="00574D42"/>
    <w:rsid w:val="005801E2"/>
    <w:rsid w:val="005809A4"/>
    <w:rsid w:val="00586A78"/>
    <w:rsid w:val="00586C7C"/>
    <w:rsid w:val="00592136"/>
    <w:rsid w:val="005975C2"/>
    <w:rsid w:val="005A2D73"/>
    <w:rsid w:val="005A3EB1"/>
    <w:rsid w:val="005A46B9"/>
    <w:rsid w:val="005B08DD"/>
    <w:rsid w:val="005B1639"/>
    <w:rsid w:val="005B2FB9"/>
    <w:rsid w:val="005B4AEC"/>
    <w:rsid w:val="005B6BAB"/>
    <w:rsid w:val="005C40C1"/>
    <w:rsid w:val="005C4824"/>
    <w:rsid w:val="005C4AAB"/>
    <w:rsid w:val="005C678B"/>
    <w:rsid w:val="005D052D"/>
    <w:rsid w:val="005D1BA1"/>
    <w:rsid w:val="005D6138"/>
    <w:rsid w:val="005E0DAD"/>
    <w:rsid w:val="005E1284"/>
    <w:rsid w:val="005E4E97"/>
    <w:rsid w:val="005E68F6"/>
    <w:rsid w:val="005E6EED"/>
    <w:rsid w:val="005E736E"/>
    <w:rsid w:val="005F232B"/>
    <w:rsid w:val="005F2795"/>
    <w:rsid w:val="005F3328"/>
    <w:rsid w:val="005F48B3"/>
    <w:rsid w:val="005F745E"/>
    <w:rsid w:val="00600184"/>
    <w:rsid w:val="00601774"/>
    <w:rsid w:val="006033A4"/>
    <w:rsid w:val="006076DF"/>
    <w:rsid w:val="0061703A"/>
    <w:rsid w:val="006326E1"/>
    <w:rsid w:val="00637867"/>
    <w:rsid w:val="0064053C"/>
    <w:rsid w:val="00642EBD"/>
    <w:rsid w:val="006431A5"/>
    <w:rsid w:val="00646E49"/>
    <w:rsid w:val="0064705E"/>
    <w:rsid w:val="006471B5"/>
    <w:rsid w:val="0065322A"/>
    <w:rsid w:val="006537C2"/>
    <w:rsid w:val="00655911"/>
    <w:rsid w:val="00656917"/>
    <w:rsid w:val="00657CE9"/>
    <w:rsid w:val="006621AC"/>
    <w:rsid w:val="00684C30"/>
    <w:rsid w:val="00685CA8"/>
    <w:rsid w:val="00691100"/>
    <w:rsid w:val="00691A5D"/>
    <w:rsid w:val="00691B7D"/>
    <w:rsid w:val="00696015"/>
    <w:rsid w:val="006B4501"/>
    <w:rsid w:val="006B5009"/>
    <w:rsid w:val="006B6B2F"/>
    <w:rsid w:val="006B7816"/>
    <w:rsid w:val="006C49DA"/>
    <w:rsid w:val="006C634E"/>
    <w:rsid w:val="006C69E5"/>
    <w:rsid w:val="006C72FC"/>
    <w:rsid w:val="006D4674"/>
    <w:rsid w:val="006D7CED"/>
    <w:rsid w:val="006E00F7"/>
    <w:rsid w:val="006E4038"/>
    <w:rsid w:val="006E606A"/>
    <w:rsid w:val="006E7901"/>
    <w:rsid w:val="006F2E22"/>
    <w:rsid w:val="006F30C0"/>
    <w:rsid w:val="006F7087"/>
    <w:rsid w:val="006F7ECC"/>
    <w:rsid w:val="0070141C"/>
    <w:rsid w:val="007031EE"/>
    <w:rsid w:val="00705BC5"/>
    <w:rsid w:val="00707FF6"/>
    <w:rsid w:val="007132A7"/>
    <w:rsid w:val="007137FD"/>
    <w:rsid w:val="00713BF9"/>
    <w:rsid w:val="007141C3"/>
    <w:rsid w:val="007206C0"/>
    <w:rsid w:val="00720D19"/>
    <w:rsid w:val="00721F0E"/>
    <w:rsid w:val="0072357B"/>
    <w:rsid w:val="0072478C"/>
    <w:rsid w:val="00725F90"/>
    <w:rsid w:val="007260D2"/>
    <w:rsid w:val="00727381"/>
    <w:rsid w:val="00731855"/>
    <w:rsid w:val="00731A39"/>
    <w:rsid w:val="00732E06"/>
    <w:rsid w:val="00735A4B"/>
    <w:rsid w:val="007423F9"/>
    <w:rsid w:val="0074610C"/>
    <w:rsid w:val="007507FA"/>
    <w:rsid w:val="0076753D"/>
    <w:rsid w:val="007722E0"/>
    <w:rsid w:val="00773FC9"/>
    <w:rsid w:val="00774B62"/>
    <w:rsid w:val="0078135C"/>
    <w:rsid w:val="00783EBD"/>
    <w:rsid w:val="00791257"/>
    <w:rsid w:val="00793DEF"/>
    <w:rsid w:val="00797E9B"/>
    <w:rsid w:val="007A4F54"/>
    <w:rsid w:val="007A7B97"/>
    <w:rsid w:val="007B01AD"/>
    <w:rsid w:val="007B5B29"/>
    <w:rsid w:val="007B5D19"/>
    <w:rsid w:val="007B78FB"/>
    <w:rsid w:val="007C0D0C"/>
    <w:rsid w:val="007C1505"/>
    <w:rsid w:val="007C1616"/>
    <w:rsid w:val="007C379A"/>
    <w:rsid w:val="007C68E6"/>
    <w:rsid w:val="007D0702"/>
    <w:rsid w:val="007D321A"/>
    <w:rsid w:val="007D65D0"/>
    <w:rsid w:val="007E0D73"/>
    <w:rsid w:val="007E22BF"/>
    <w:rsid w:val="007E2A89"/>
    <w:rsid w:val="007E3C2C"/>
    <w:rsid w:val="007F01FF"/>
    <w:rsid w:val="007F1641"/>
    <w:rsid w:val="007F1988"/>
    <w:rsid w:val="007F2999"/>
    <w:rsid w:val="008103C0"/>
    <w:rsid w:val="0081355F"/>
    <w:rsid w:val="00814813"/>
    <w:rsid w:val="008170D2"/>
    <w:rsid w:val="008177C2"/>
    <w:rsid w:val="00817920"/>
    <w:rsid w:val="00822550"/>
    <w:rsid w:val="00822D2F"/>
    <w:rsid w:val="0082651B"/>
    <w:rsid w:val="008321E3"/>
    <w:rsid w:val="0083506C"/>
    <w:rsid w:val="008415C0"/>
    <w:rsid w:val="00841CB0"/>
    <w:rsid w:val="008425E8"/>
    <w:rsid w:val="00847274"/>
    <w:rsid w:val="008476F8"/>
    <w:rsid w:val="00854272"/>
    <w:rsid w:val="008547AE"/>
    <w:rsid w:val="008603D4"/>
    <w:rsid w:val="008608FC"/>
    <w:rsid w:val="00861A99"/>
    <w:rsid w:val="00861C28"/>
    <w:rsid w:val="00862638"/>
    <w:rsid w:val="00862796"/>
    <w:rsid w:val="00864536"/>
    <w:rsid w:val="00866576"/>
    <w:rsid w:val="00872CEC"/>
    <w:rsid w:val="00874F97"/>
    <w:rsid w:val="00877B57"/>
    <w:rsid w:val="008814C7"/>
    <w:rsid w:val="00881F25"/>
    <w:rsid w:val="0088309C"/>
    <w:rsid w:val="00884BD6"/>
    <w:rsid w:val="00887D18"/>
    <w:rsid w:val="008919CD"/>
    <w:rsid w:val="00897243"/>
    <w:rsid w:val="008A1126"/>
    <w:rsid w:val="008A168D"/>
    <w:rsid w:val="008A47A4"/>
    <w:rsid w:val="008A5B7D"/>
    <w:rsid w:val="008A7237"/>
    <w:rsid w:val="008B0DCE"/>
    <w:rsid w:val="008B6FFE"/>
    <w:rsid w:val="008C1E27"/>
    <w:rsid w:val="008D027F"/>
    <w:rsid w:val="008D3A91"/>
    <w:rsid w:val="008D3C20"/>
    <w:rsid w:val="008D51F7"/>
    <w:rsid w:val="008E0A26"/>
    <w:rsid w:val="008E220B"/>
    <w:rsid w:val="008E4666"/>
    <w:rsid w:val="008E5F12"/>
    <w:rsid w:val="008F071C"/>
    <w:rsid w:val="008F1ED6"/>
    <w:rsid w:val="008F220E"/>
    <w:rsid w:val="008F352C"/>
    <w:rsid w:val="008F6F39"/>
    <w:rsid w:val="009003A5"/>
    <w:rsid w:val="009005E1"/>
    <w:rsid w:val="00902432"/>
    <w:rsid w:val="00904722"/>
    <w:rsid w:val="00904DB3"/>
    <w:rsid w:val="00905567"/>
    <w:rsid w:val="0091144F"/>
    <w:rsid w:val="00912BB2"/>
    <w:rsid w:val="00917978"/>
    <w:rsid w:val="009211AE"/>
    <w:rsid w:val="00925CCC"/>
    <w:rsid w:val="00926BFA"/>
    <w:rsid w:val="00927FBA"/>
    <w:rsid w:val="009337DD"/>
    <w:rsid w:val="009343C0"/>
    <w:rsid w:val="00941FEA"/>
    <w:rsid w:val="00943C34"/>
    <w:rsid w:val="00954160"/>
    <w:rsid w:val="00954611"/>
    <w:rsid w:val="0095654B"/>
    <w:rsid w:val="009616BA"/>
    <w:rsid w:val="00963F45"/>
    <w:rsid w:val="00964360"/>
    <w:rsid w:val="00965095"/>
    <w:rsid w:val="009677FB"/>
    <w:rsid w:val="00971EA6"/>
    <w:rsid w:val="00977C3C"/>
    <w:rsid w:val="00982D52"/>
    <w:rsid w:val="00985267"/>
    <w:rsid w:val="0098705F"/>
    <w:rsid w:val="009905B2"/>
    <w:rsid w:val="009946D6"/>
    <w:rsid w:val="009966BF"/>
    <w:rsid w:val="009A2C3B"/>
    <w:rsid w:val="009A432A"/>
    <w:rsid w:val="009A6AF0"/>
    <w:rsid w:val="009B1DF1"/>
    <w:rsid w:val="009B393B"/>
    <w:rsid w:val="009B5BFF"/>
    <w:rsid w:val="009B5DE9"/>
    <w:rsid w:val="009C00FB"/>
    <w:rsid w:val="009C396F"/>
    <w:rsid w:val="009C41E3"/>
    <w:rsid w:val="009C549F"/>
    <w:rsid w:val="009C6981"/>
    <w:rsid w:val="009D1436"/>
    <w:rsid w:val="009D651A"/>
    <w:rsid w:val="009D709A"/>
    <w:rsid w:val="009E04CB"/>
    <w:rsid w:val="009E089C"/>
    <w:rsid w:val="009E4A86"/>
    <w:rsid w:val="009E4D0D"/>
    <w:rsid w:val="009E543E"/>
    <w:rsid w:val="009E58E8"/>
    <w:rsid w:val="009E65F2"/>
    <w:rsid w:val="00A06143"/>
    <w:rsid w:val="00A07962"/>
    <w:rsid w:val="00A11B37"/>
    <w:rsid w:val="00A17901"/>
    <w:rsid w:val="00A40158"/>
    <w:rsid w:val="00A40EBA"/>
    <w:rsid w:val="00A471A1"/>
    <w:rsid w:val="00A52072"/>
    <w:rsid w:val="00A56C6F"/>
    <w:rsid w:val="00A6395F"/>
    <w:rsid w:val="00A645BB"/>
    <w:rsid w:val="00A6583E"/>
    <w:rsid w:val="00A66D09"/>
    <w:rsid w:val="00A6713A"/>
    <w:rsid w:val="00A81517"/>
    <w:rsid w:val="00A84067"/>
    <w:rsid w:val="00A9309D"/>
    <w:rsid w:val="00A9379D"/>
    <w:rsid w:val="00A9533B"/>
    <w:rsid w:val="00A95C39"/>
    <w:rsid w:val="00A9670F"/>
    <w:rsid w:val="00AA3C61"/>
    <w:rsid w:val="00AA5503"/>
    <w:rsid w:val="00AA5B3A"/>
    <w:rsid w:val="00AA65A9"/>
    <w:rsid w:val="00AB0104"/>
    <w:rsid w:val="00AB14C5"/>
    <w:rsid w:val="00AB3891"/>
    <w:rsid w:val="00AB3C75"/>
    <w:rsid w:val="00AB4F12"/>
    <w:rsid w:val="00AC0886"/>
    <w:rsid w:val="00AC140A"/>
    <w:rsid w:val="00AC36E9"/>
    <w:rsid w:val="00AC46B2"/>
    <w:rsid w:val="00AD0734"/>
    <w:rsid w:val="00AD107B"/>
    <w:rsid w:val="00AD7FB5"/>
    <w:rsid w:val="00AD7FEB"/>
    <w:rsid w:val="00AE0C96"/>
    <w:rsid w:val="00AE459C"/>
    <w:rsid w:val="00AE571F"/>
    <w:rsid w:val="00AF2F62"/>
    <w:rsid w:val="00AF7684"/>
    <w:rsid w:val="00AF774C"/>
    <w:rsid w:val="00B0030E"/>
    <w:rsid w:val="00B0258C"/>
    <w:rsid w:val="00B11B1C"/>
    <w:rsid w:val="00B21023"/>
    <w:rsid w:val="00B23489"/>
    <w:rsid w:val="00B2414E"/>
    <w:rsid w:val="00B301EA"/>
    <w:rsid w:val="00B3037C"/>
    <w:rsid w:val="00B33195"/>
    <w:rsid w:val="00B34102"/>
    <w:rsid w:val="00B35EB9"/>
    <w:rsid w:val="00B36055"/>
    <w:rsid w:val="00B369C4"/>
    <w:rsid w:val="00B40622"/>
    <w:rsid w:val="00B4172D"/>
    <w:rsid w:val="00B43A74"/>
    <w:rsid w:val="00B454AE"/>
    <w:rsid w:val="00B45818"/>
    <w:rsid w:val="00B47797"/>
    <w:rsid w:val="00B51428"/>
    <w:rsid w:val="00B52854"/>
    <w:rsid w:val="00B54223"/>
    <w:rsid w:val="00B62BBC"/>
    <w:rsid w:val="00B673A1"/>
    <w:rsid w:val="00B67FC2"/>
    <w:rsid w:val="00B721B7"/>
    <w:rsid w:val="00B72D75"/>
    <w:rsid w:val="00B73704"/>
    <w:rsid w:val="00B75595"/>
    <w:rsid w:val="00B76EA0"/>
    <w:rsid w:val="00B8472A"/>
    <w:rsid w:val="00B8542A"/>
    <w:rsid w:val="00B85BB0"/>
    <w:rsid w:val="00B94760"/>
    <w:rsid w:val="00B96C0D"/>
    <w:rsid w:val="00B979DF"/>
    <w:rsid w:val="00B97FA4"/>
    <w:rsid w:val="00BA135F"/>
    <w:rsid w:val="00BA732C"/>
    <w:rsid w:val="00BB53D3"/>
    <w:rsid w:val="00BB642A"/>
    <w:rsid w:val="00BB654A"/>
    <w:rsid w:val="00BB7EF6"/>
    <w:rsid w:val="00BC1C99"/>
    <w:rsid w:val="00BC2690"/>
    <w:rsid w:val="00BC4D25"/>
    <w:rsid w:val="00BC74D8"/>
    <w:rsid w:val="00BD06FB"/>
    <w:rsid w:val="00BD2277"/>
    <w:rsid w:val="00BD4F3D"/>
    <w:rsid w:val="00BD6612"/>
    <w:rsid w:val="00BD76C3"/>
    <w:rsid w:val="00BD7CF3"/>
    <w:rsid w:val="00BE3E44"/>
    <w:rsid w:val="00BE4F2B"/>
    <w:rsid w:val="00BE5460"/>
    <w:rsid w:val="00BF0713"/>
    <w:rsid w:val="00BF2956"/>
    <w:rsid w:val="00BF5622"/>
    <w:rsid w:val="00C04621"/>
    <w:rsid w:val="00C04E8C"/>
    <w:rsid w:val="00C054CD"/>
    <w:rsid w:val="00C05698"/>
    <w:rsid w:val="00C06F56"/>
    <w:rsid w:val="00C15D49"/>
    <w:rsid w:val="00C22F82"/>
    <w:rsid w:val="00C22FEB"/>
    <w:rsid w:val="00C245DE"/>
    <w:rsid w:val="00C26C79"/>
    <w:rsid w:val="00C31ABC"/>
    <w:rsid w:val="00C3290D"/>
    <w:rsid w:val="00C40A6B"/>
    <w:rsid w:val="00C41312"/>
    <w:rsid w:val="00C42817"/>
    <w:rsid w:val="00C450E4"/>
    <w:rsid w:val="00C4538F"/>
    <w:rsid w:val="00C45FAA"/>
    <w:rsid w:val="00C52DA3"/>
    <w:rsid w:val="00C55691"/>
    <w:rsid w:val="00C6608A"/>
    <w:rsid w:val="00C66338"/>
    <w:rsid w:val="00C71263"/>
    <w:rsid w:val="00C7380B"/>
    <w:rsid w:val="00C74BDF"/>
    <w:rsid w:val="00C75BED"/>
    <w:rsid w:val="00C806C8"/>
    <w:rsid w:val="00C811E9"/>
    <w:rsid w:val="00C827A0"/>
    <w:rsid w:val="00C85D26"/>
    <w:rsid w:val="00C8603D"/>
    <w:rsid w:val="00C86E77"/>
    <w:rsid w:val="00C9055B"/>
    <w:rsid w:val="00C96820"/>
    <w:rsid w:val="00CA1063"/>
    <w:rsid w:val="00CA30BD"/>
    <w:rsid w:val="00CA4E13"/>
    <w:rsid w:val="00CB2B41"/>
    <w:rsid w:val="00CB59E2"/>
    <w:rsid w:val="00CB6F02"/>
    <w:rsid w:val="00CB7FEA"/>
    <w:rsid w:val="00CC7B10"/>
    <w:rsid w:val="00CC7C70"/>
    <w:rsid w:val="00CC7E40"/>
    <w:rsid w:val="00CD07E8"/>
    <w:rsid w:val="00CD17B9"/>
    <w:rsid w:val="00CD2B78"/>
    <w:rsid w:val="00CD2D4A"/>
    <w:rsid w:val="00CD4A35"/>
    <w:rsid w:val="00CE1F85"/>
    <w:rsid w:val="00CE3796"/>
    <w:rsid w:val="00CE4AB3"/>
    <w:rsid w:val="00CE6842"/>
    <w:rsid w:val="00CF02B2"/>
    <w:rsid w:val="00CF6A24"/>
    <w:rsid w:val="00CF6EC8"/>
    <w:rsid w:val="00D02A78"/>
    <w:rsid w:val="00D0601D"/>
    <w:rsid w:val="00D10002"/>
    <w:rsid w:val="00D1167A"/>
    <w:rsid w:val="00D11E02"/>
    <w:rsid w:val="00D1395D"/>
    <w:rsid w:val="00D140D4"/>
    <w:rsid w:val="00D148CC"/>
    <w:rsid w:val="00D1595B"/>
    <w:rsid w:val="00D15D51"/>
    <w:rsid w:val="00D1773B"/>
    <w:rsid w:val="00D30FD5"/>
    <w:rsid w:val="00D31DF6"/>
    <w:rsid w:val="00D33770"/>
    <w:rsid w:val="00D36A9D"/>
    <w:rsid w:val="00D40549"/>
    <w:rsid w:val="00D4222D"/>
    <w:rsid w:val="00D46B83"/>
    <w:rsid w:val="00D514DE"/>
    <w:rsid w:val="00D60971"/>
    <w:rsid w:val="00D671EA"/>
    <w:rsid w:val="00D74F97"/>
    <w:rsid w:val="00D80EC4"/>
    <w:rsid w:val="00D8782A"/>
    <w:rsid w:val="00D92725"/>
    <w:rsid w:val="00DA3DF2"/>
    <w:rsid w:val="00DB0EE2"/>
    <w:rsid w:val="00DB356C"/>
    <w:rsid w:val="00DB44B7"/>
    <w:rsid w:val="00DB7A19"/>
    <w:rsid w:val="00DC2210"/>
    <w:rsid w:val="00DC2B5F"/>
    <w:rsid w:val="00DC2FDA"/>
    <w:rsid w:val="00DC4792"/>
    <w:rsid w:val="00DC5348"/>
    <w:rsid w:val="00DC58BC"/>
    <w:rsid w:val="00DD01EF"/>
    <w:rsid w:val="00DD24EA"/>
    <w:rsid w:val="00DD2896"/>
    <w:rsid w:val="00DD6CC2"/>
    <w:rsid w:val="00DD74BE"/>
    <w:rsid w:val="00DD7A2C"/>
    <w:rsid w:val="00DE0B25"/>
    <w:rsid w:val="00DE4097"/>
    <w:rsid w:val="00DF0285"/>
    <w:rsid w:val="00DF63D4"/>
    <w:rsid w:val="00E06585"/>
    <w:rsid w:val="00E10BDF"/>
    <w:rsid w:val="00E110CB"/>
    <w:rsid w:val="00E11B8A"/>
    <w:rsid w:val="00E14EBE"/>
    <w:rsid w:val="00E167E0"/>
    <w:rsid w:val="00E22646"/>
    <w:rsid w:val="00E33443"/>
    <w:rsid w:val="00E34882"/>
    <w:rsid w:val="00E35275"/>
    <w:rsid w:val="00E35D17"/>
    <w:rsid w:val="00E36EE2"/>
    <w:rsid w:val="00E376DC"/>
    <w:rsid w:val="00E43FA0"/>
    <w:rsid w:val="00E4662D"/>
    <w:rsid w:val="00E50786"/>
    <w:rsid w:val="00E537C0"/>
    <w:rsid w:val="00E5650B"/>
    <w:rsid w:val="00E566F3"/>
    <w:rsid w:val="00E5717E"/>
    <w:rsid w:val="00E63061"/>
    <w:rsid w:val="00E651D4"/>
    <w:rsid w:val="00E65DB1"/>
    <w:rsid w:val="00E6759F"/>
    <w:rsid w:val="00E71C57"/>
    <w:rsid w:val="00E81DD5"/>
    <w:rsid w:val="00E84805"/>
    <w:rsid w:val="00E858DB"/>
    <w:rsid w:val="00E86BF0"/>
    <w:rsid w:val="00E90CE6"/>
    <w:rsid w:val="00E9636C"/>
    <w:rsid w:val="00E97A51"/>
    <w:rsid w:val="00E97F0D"/>
    <w:rsid w:val="00EA091D"/>
    <w:rsid w:val="00EA28A1"/>
    <w:rsid w:val="00EA3868"/>
    <w:rsid w:val="00EA562D"/>
    <w:rsid w:val="00EA7995"/>
    <w:rsid w:val="00EB321B"/>
    <w:rsid w:val="00EB53CF"/>
    <w:rsid w:val="00EB6276"/>
    <w:rsid w:val="00EC0185"/>
    <w:rsid w:val="00EC1985"/>
    <w:rsid w:val="00EC34EC"/>
    <w:rsid w:val="00EC44CE"/>
    <w:rsid w:val="00EC5959"/>
    <w:rsid w:val="00EC66C4"/>
    <w:rsid w:val="00EC6B4B"/>
    <w:rsid w:val="00EC78A8"/>
    <w:rsid w:val="00ED10ED"/>
    <w:rsid w:val="00ED3B58"/>
    <w:rsid w:val="00ED7DAC"/>
    <w:rsid w:val="00EE012C"/>
    <w:rsid w:val="00EE0BC6"/>
    <w:rsid w:val="00EE1766"/>
    <w:rsid w:val="00EE5056"/>
    <w:rsid w:val="00EE59CE"/>
    <w:rsid w:val="00EE73EB"/>
    <w:rsid w:val="00EE746F"/>
    <w:rsid w:val="00EE7670"/>
    <w:rsid w:val="00EF0516"/>
    <w:rsid w:val="00EF50A2"/>
    <w:rsid w:val="00EF655D"/>
    <w:rsid w:val="00F00187"/>
    <w:rsid w:val="00F01403"/>
    <w:rsid w:val="00F039CD"/>
    <w:rsid w:val="00F12181"/>
    <w:rsid w:val="00F13987"/>
    <w:rsid w:val="00F139EF"/>
    <w:rsid w:val="00F14FFE"/>
    <w:rsid w:val="00F17038"/>
    <w:rsid w:val="00F1717A"/>
    <w:rsid w:val="00F20131"/>
    <w:rsid w:val="00F21ED0"/>
    <w:rsid w:val="00F233DF"/>
    <w:rsid w:val="00F25144"/>
    <w:rsid w:val="00F2535A"/>
    <w:rsid w:val="00F33472"/>
    <w:rsid w:val="00F40837"/>
    <w:rsid w:val="00F411C8"/>
    <w:rsid w:val="00F41476"/>
    <w:rsid w:val="00F501E7"/>
    <w:rsid w:val="00F52CBB"/>
    <w:rsid w:val="00F546BF"/>
    <w:rsid w:val="00F54A67"/>
    <w:rsid w:val="00F6277B"/>
    <w:rsid w:val="00F6310F"/>
    <w:rsid w:val="00F64FA4"/>
    <w:rsid w:val="00F71818"/>
    <w:rsid w:val="00F729BF"/>
    <w:rsid w:val="00F731B5"/>
    <w:rsid w:val="00F751F4"/>
    <w:rsid w:val="00F774F2"/>
    <w:rsid w:val="00F83A3F"/>
    <w:rsid w:val="00F84D27"/>
    <w:rsid w:val="00F868C7"/>
    <w:rsid w:val="00F877FA"/>
    <w:rsid w:val="00F90CBA"/>
    <w:rsid w:val="00F91702"/>
    <w:rsid w:val="00F93C23"/>
    <w:rsid w:val="00FA3AB0"/>
    <w:rsid w:val="00FA4201"/>
    <w:rsid w:val="00FA61F3"/>
    <w:rsid w:val="00FA73A8"/>
    <w:rsid w:val="00FB0897"/>
    <w:rsid w:val="00FB0D64"/>
    <w:rsid w:val="00FB465A"/>
    <w:rsid w:val="00FB4B5E"/>
    <w:rsid w:val="00FB56EA"/>
    <w:rsid w:val="00FC32F2"/>
    <w:rsid w:val="00FC3606"/>
    <w:rsid w:val="00FC779D"/>
    <w:rsid w:val="00FD04D8"/>
    <w:rsid w:val="00FD1798"/>
    <w:rsid w:val="00FD3D90"/>
    <w:rsid w:val="00FD5ED4"/>
    <w:rsid w:val="00FD6063"/>
    <w:rsid w:val="00FD7A88"/>
    <w:rsid w:val="00FE3D79"/>
    <w:rsid w:val="00FE6103"/>
    <w:rsid w:val="00FE6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43D3C"/>
  <w15:chartTrackingRefBased/>
  <w15:docId w15:val="{94A9D75F-151A-5D42-9343-259CD667C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5A9"/>
    <w:rPr>
      <w:rFonts w:ascii="Times New Roman" w:eastAsia="Times New Roman" w:hAnsi="Times New Roman" w:cs="Times New Roman"/>
    </w:rPr>
  </w:style>
  <w:style w:type="paragraph" w:styleId="Heading1">
    <w:name w:val="heading 1"/>
    <w:basedOn w:val="Normal"/>
    <w:link w:val="Heading1Char"/>
    <w:uiPriority w:val="9"/>
    <w:qFormat/>
    <w:rsid w:val="00FD7A88"/>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C054C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75BED"/>
    <w:rPr>
      <w:color w:val="0563C1" w:themeColor="hyperlink"/>
      <w:u w:val="single"/>
    </w:rPr>
  </w:style>
  <w:style w:type="character" w:customStyle="1" w:styleId="UnresolvedMention1">
    <w:name w:val="Unresolved Mention1"/>
    <w:basedOn w:val="DefaultParagraphFont"/>
    <w:uiPriority w:val="99"/>
    <w:rsid w:val="00C75BED"/>
    <w:rPr>
      <w:color w:val="605E5C"/>
      <w:shd w:val="clear" w:color="auto" w:fill="E1DFDD"/>
    </w:rPr>
  </w:style>
  <w:style w:type="character" w:customStyle="1" w:styleId="Heading1Char">
    <w:name w:val="Heading 1 Char"/>
    <w:basedOn w:val="DefaultParagraphFont"/>
    <w:link w:val="Heading1"/>
    <w:uiPriority w:val="9"/>
    <w:rsid w:val="00FD7A8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C054CD"/>
    <w:rPr>
      <w:rFonts w:asciiTheme="majorHAnsi" w:eastAsiaTheme="majorEastAsia" w:hAnsiTheme="majorHAnsi" w:cstheme="majorBidi"/>
      <w:color w:val="1F3763" w:themeColor="accent1" w:themeShade="7F"/>
    </w:rPr>
  </w:style>
  <w:style w:type="character" w:customStyle="1" w:styleId="middlecopy">
    <w:name w:val="middlecopy"/>
    <w:basedOn w:val="DefaultParagraphFont"/>
    <w:rsid w:val="008A5B7D"/>
  </w:style>
  <w:style w:type="character" w:styleId="CommentReference">
    <w:name w:val="annotation reference"/>
    <w:basedOn w:val="DefaultParagraphFont"/>
    <w:uiPriority w:val="99"/>
    <w:semiHidden/>
    <w:unhideWhenUsed/>
    <w:rsid w:val="00861C28"/>
    <w:rPr>
      <w:sz w:val="16"/>
      <w:szCs w:val="16"/>
    </w:rPr>
  </w:style>
  <w:style w:type="paragraph" w:styleId="CommentText">
    <w:name w:val="annotation text"/>
    <w:basedOn w:val="Normal"/>
    <w:link w:val="CommentTextChar"/>
    <w:uiPriority w:val="99"/>
    <w:unhideWhenUsed/>
    <w:rsid w:val="00861C28"/>
    <w:rPr>
      <w:sz w:val="20"/>
      <w:szCs w:val="20"/>
    </w:rPr>
  </w:style>
  <w:style w:type="character" w:customStyle="1" w:styleId="CommentTextChar">
    <w:name w:val="Comment Text Char"/>
    <w:basedOn w:val="DefaultParagraphFont"/>
    <w:link w:val="CommentText"/>
    <w:uiPriority w:val="99"/>
    <w:rsid w:val="00861C2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61C28"/>
    <w:rPr>
      <w:b/>
      <w:bCs/>
    </w:rPr>
  </w:style>
  <w:style w:type="character" w:customStyle="1" w:styleId="CommentSubjectChar">
    <w:name w:val="Comment Subject Char"/>
    <w:basedOn w:val="CommentTextChar"/>
    <w:link w:val="CommentSubject"/>
    <w:uiPriority w:val="99"/>
    <w:semiHidden/>
    <w:rsid w:val="00861C2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61C28"/>
    <w:rPr>
      <w:sz w:val="18"/>
      <w:szCs w:val="18"/>
    </w:rPr>
  </w:style>
  <w:style w:type="character" w:customStyle="1" w:styleId="BalloonTextChar">
    <w:name w:val="Balloon Text Char"/>
    <w:basedOn w:val="DefaultParagraphFont"/>
    <w:link w:val="BalloonText"/>
    <w:uiPriority w:val="99"/>
    <w:semiHidden/>
    <w:rsid w:val="00861C28"/>
    <w:rPr>
      <w:rFonts w:ascii="Times New Roman" w:eastAsia="Times New Roman" w:hAnsi="Times New Roman" w:cs="Times New Roman"/>
      <w:sz w:val="18"/>
      <w:szCs w:val="18"/>
    </w:rPr>
  </w:style>
  <w:style w:type="paragraph" w:styleId="EndnoteText">
    <w:name w:val="endnote text"/>
    <w:basedOn w:val="Normal"/>
    <w:link w:val="EndnoteTextChar"/>
    <w:uiPriority w:val="99"/>
    <w:semiHidden/>
    <w:unhideWhenUsed/>
    <w:rsid w:val="003D385A"/>
    <w:rPr>
      <w:sz w:val="20"/>
      <w:szCs w:val="20"/>
    </w:rPr>
  </w:style>
  <w:style w:type="character" w:customStyle="1" w:styleId="EndnoteTextChar">
    <w:name w:val="Endnote Text Char"/>
    <w:basedOn w:val="DefaultParagraphFont"/>
    <w:link w:val="EndnoteText"/>
    <w:uiPriority w:val="99"/>
    <w:semiHidden/>
    <w:rsid w:val="003D385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D385A"/>
    <w:rPr>
      <w:vertAlign w:val="superscript"/>
    </w:rPr>
  </w:style>
  <w:style w:type="paragraph" w:styleId="Revision">
    <w:name w:val="Revision"/>
    <w:hidden/>
    <w:uiPriority w:val="99"/>
    <w:semiHidden/>
    <w:rsid w:val="00926BFA"/>
    <w:rPr>
      <w:rFonts w:ascii="Times New Roman" w:eastAsia="Times New Roman" w:hAnsi="Times New Roman" w:cs="Times New Roman"/>
    </w:rPr>
  </w:style>
  <w:style w:type="paragraph" w:customStyle="1" w:styleId="Default">
    <w:name w:val="Default"/>
    <w:rsid w:val="002F6722"/>
    <w:pPr>
      <w:autoSpaceDE w:val="0"/>
      <w:autoSpaceDN w:val="0"/>
      <w:adjustRightInd w:val="0"/>
    </w:pPr>
    <w:rPr>
      <w:rFonts w:ascii="Calibri" w:hAnsi="Calibri" w:cs="Calibri"/>
      <w:color w:val="000000"/>
    </w:rPr>
  </w:style>
  <w:style w:type="character" w:customStyle="1" w:styleId="author-name">
    <w:name w:val="author-name"/>
    <w:basedOn w:val="DefaultParagraphFont"/>
    <w:rsid w:val="008D51F7"/>
  </w:style>
  <w:style w:type="character" w:customStyle="1" w:styleId="gray-dark">
    <w:name w:val="gray-dark"/>
    <w:basedOn w:val="DefaultParagraphFont"/>
    <w:rsid w:val="008D5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7680">
      <w:bodyDiv w:val="1"/>
      <w:marLeft w:val="0"/>
      <w:marRight w:val="0"/>
      <w:marTop w:val="0"/>
      <w:marBottom w:val="0"/>
      <w:divBdr>
        <w:top w:val="none" w:sz="0" w:space="0" w:color="auto"/>
        <w:left w:val="none" w:sz="0" w:space="0" w:color="auto"/>
        <w:bottom w:val="none" w:sz="0" w:space="0" w:color="auto"/>
        <w:right w:val="none" w:sz="0" w:space="0" w:color="auto"/>
      </w:divBdr>
    </w:div>
    <w:div w:id="51196631">
      <w:bodyDiv w:val="1"/>
      <w:marLeft w:val="0"/>
      <w:marRight w:val="0"/>
      <w:marTop w:val="0"/>
      <w:marBottom w:val="0"/>
      <w:divBdr>
        <w:top w:val="none" w:sz="0" w:space="0" w:color="auto"/>
        <w:left w:val="none" w:sz="0" w:space="0" w:color="auto"/>
        <w:bottom w:val="none" w:sz="0" w:space="0" w:color="auto"/>
        <w:right w:val="none" w:sz="0" w:space="0" w:color="auto"/>
      </w:divBdr>
    </w:div>
    <w:div w:id="203173860">
      <w:bodyDiv w:val="1"/>
      <w:marLeft w:val="0"/>
      <w:marRight w:val="0"/>
      <w:marTop w:val="0"/>
      <w:marBottom w:val="0"/>
      <w:divBdr>
        <w:top w:val="none" w:sz="0" w:space="0" w:color="auto"/>
        <w:left w:val="none" w:sz="0" w:space="0" w:color="auto"/>
        <w:bottom w:val="none" w:sz="0" w:space="0" w:color="auto"/>
        <w:right w:val="none" w:sz="0" w:space="0" w:color="auto"/>
      </w:divBdr>
    </w:div>
    <w:div w:id="203370222">
      <w:bodyDiv w:val="1"/>
      <w:marLeft w:val="0"/>
      <w:marRight w:val="0"/>
      <w:marTop w:val="0"/>
      <w:marBottom w:val="0"/>
      <w:divBdr>
        <w:top w:val="none" w:sz="0" w:space="0" w:color="auto"/>
        <w:left w:val="none" w:sz="0" w:space="0" w:color="auto"/>
        <w:bottom w:val="none" w:sz="0" w:space="0" w:color="auto"/>
        <w:right w:val="none" w:sz="0" w:space="0" w:color="auto"/>
      </w:divBdr>
    </w:div>
    <w:div w:id="243875587">
      <w:bodyDiv w:val="1"/>
      <w:marLeft w:val="0"/>
      <w:marRight w:val="0"/>
      <w:marTop w:val="0"/>
      <w:marBottom w:val="0"/>
      <w:divBdr>
        <w:top w:val="none" w:sz="0" w:space="0" w:color="auto"/>
        <w:left w:val="none" w:sz="0" w:space="0" w:color="auto"/>
        <w:bottom w:val="none" w:sz="0" w:space="0" w:color="auto"/>
        <w:right w:val="none" w:sz="0" w:space="0" w:color="auto"/>
      </w:divBdr>
      <w:divsChild>
        <w:div w:id="2007051638">
          <w:marLeft w:val="0"/>
          <w:marRight w:val="0"/>
          <w:marTop w:val="0"/>
          <w:marBottom w:val="0"/>
          <w:divBdr>
            <w:top w:val="none" w:sz="0" w:space="0" w:color="auto"/>
            <w:left w:val="none" w:sz="0" w:space="0" w:color="auto"/>
            <w:bottom w:val="none" w:sz="0" w:space="0" w:color="auto"/>
            <w:right w:val="none" w:sz="0" w:space="0" w:color="auto"/>
          </w:divBdr>
        </w:div>
      </w:divsChild>
    </w:div>
    <w:div w:id="270015594">
      <w:bodyDiv w:val="1"/>
      <w:marLeft w:val="0"/>
      <w:marRight w:val="0"/>
      <w:marTop w:val="0"/>
      <w:marBottom w:val="0"/>
      <w:divBdr>
        <w:top w:val="none" w:sz="0" w:space="0" w:color="auto"/>
        <w:left w:val="none" w:sz="0" w:space="0" w:color="auto"/>
        <w:bottom w:val="none" w:sz="0" w:space="0" w:color="auto"/>
        <w:right w:val="none" w:sz="0" w:space="0" w:color="auto"/>
      </w:divBdr>
    </w:div>
    <w:div w:id="280305436">
      <w:bodyDiv w:val="1"/>
      <w:marLeft w:val="0"/>
      <w:marRight w:val="0"/>
      <w:marTop w:val="0"/>
      <w:marBottom w:val="0"/>
      <w:divBdr>
        <w:top w:val="none" w:sz="0" w:space="0" w:color="auto"/>
        <w:left w:val="none" w:sz="0" w:space="0" w:color="auto"/>
        <w:bottom w:val="none" w:sz="0" w:space="0" w:color="auto"/>
        <w:right w:val="none" w:sz="0" w:space="0" w:color="auto"/>
      </w:divBdr>
      <w:divsChild>
        <w:div w:id="155074121">
          <w:marLeft w:val="0"/>
          <w:marRight w:val="0"/>
          <w:marTop w:val="0"/>
          <w:marBottom w:val="0"/>
          <w:divBdr>
            <w:top w:val="none" w:sz="0" w:space="0" w:color="auto"/>
            <w:left w:val="none" w:sz="0" w:space="0" w:color="auto"/>
            <w:bottom w:val="none" w:sz="0" w:space="0" w:color="auto"/>
            <w:right w:val="none" w:sz="0" w:space="0" w:color="auto"/>
          </w:divBdr>
        </w:div>
      </w:divsChild>
    </w:div>
    <w:div w:id="378482346">
      <w:bodyDiv w:val="1"/>
      <w:marLeft w:val="0"/>
      <w:marRight w:val="0"/>
      <w:marTop w:val="0"/>
      <w:marBottom w:val="0"/>
      <w:divBdr>
        <w:top w:val="none" w:sz="0" w:space="0" w:color="auto"/>
        <w:left w:val="none" w:sz="0" w:space="0" w:color="auto"/>
        <w:bottom w:val="none" w:sz="0" w:space="0" w:color="auto"/>
        <w:right w:val="none" w:sz="0" w:space="0" w:color="auto"/>
      </w:divBdr>
    </w:div>
    <w:div w:id="410203483">
      <w:bodyDiv w:val="1"/>
      <w:marLeft w:val="0"/>
      <w:marRight w:val="0"/>
      <w:marTop w:val="0"/>
      <w:marBottom w:val="0"/>
      <w:divBdr>
        <w:top w:val="none" w:sz="0" w:space="0" w:color="auto"/>
        <w:left w:val="none" w:sz="0" w:space="0" w:color="auto"/>
        <w:bottom w:val="none" w:sz="0" w:space="0" w:color="auto"/>
        <w:right w:val="none" w:sz="0" w:space="0" w:color="auto"/>
      </w:divBdr>
    </w:div>
    <w:div w:id="458300829">
      <w:bodyDiv w:val="1"/>
      <w:marLeft w:val="0"/>
      <w:marRight w:val="0"/>
      <w:marTop w:val="0"/>
      <w:marBottom w:val="0"/>
      <w:divBdr>
        <w:top w:val="none" w:sz="0" w:space="0" w:color="auto"/>
        <w:left w:val="none" w:sz="0" w:space="0" w:color="auto"/>
        <w:bottom w:val="none" w:sz="0" w:space="0" w:color="auto"/>
        <w:right w:val="none" w:sz="0" w:space="0" w:color="auto"/>
      </w:divBdr>
    </w:div>
    <w:div w:id="490609426">
      <w:bodyDiv w:val="1"/>
      <w:marLeft w:val="0"/>
      <w:marRight w:val="0"/>
      <w:marTop w:val="0"/>
      <w:marBottom w:val="0"/>
      <w:divBdr>
        <w:top w:val="none" w:sz="0" w:space="0" w:color="auto"/>
        <w:left w:val="none" w:sz="0" w:space="0" w:color="auto"/>
        <w:bottom w:val="none" w:sz="0" w:space="0" w:color="auto"/>
        <w:right w:val="none" w:sz="0" w:space="0" w:color="auto"/>
      </w:divBdr>
    </w:div>
    <w:div w:id="509485403">
      <w:bodyDiv w:val="1"/>
      <w:marLeft w:val="0"/>
      <w:marRight w:val="0"/>
      <w:marTop w:val="0"/>
      <w:marBottom w:val="0"/>
      <w:divBdr>
        <w:top w:val="none" w:sz="0" w:space="0" w:color="auto"/>
        <w:left w:val="none" w:sz="0" w:space="0" w:color="auto"/>
        <w:bottom w:val="none" w:sz="0" w:space="0" w:color="auto"/>
        <w:right w:val="none" w:sz="0" w:space="0" w:color="auto"/>
      </w:divBdr>
    </w:div>
    <w:div w:id="521093885">
      <w:bodyDiv w:val="1"/>
      <w:marLeft w:val="0"/>
      <w:marRight w:val="0"/>
      <w:marTop w:val="0"/>
      <w:marBottom w:val="0"/>
      <w:divBdr>
        <w:top w:val="none" w:sz="0" w:space="0" w:color="auto"/>
        <w:left w:val="none" w:sz="0" w:space="0" w:color="auto"/>
        <w:bottom w:val="none" w:sz="0" w:space="0" w:color="auto"/>
        <w:right w:val="none" w:sz="0" w:space="0" w:color="auto"/>
      </w:divBdr>
    </w:div>
    <w:div w:id="575163613">
      <w:bodyDiv w:val="1"/>
      <w:marLeft w:val="0"/>
      <w:marRight w:val="0"/>
      <w:marTop w:val="0"/>
      <w:marBottom w:val="0"/>
      <w:divBdr>
        <w:top w:val="none" w:sz="0" w:space="0" w:color="auto"/>
        <w:left w:val="none" w:sz="0" w:space="0" w:color="auto"/>
        <w:bottom w:val="none" w:sz="0" w:space="0" w:color="auto"/>
        <w:right w:val="none" w:sz="0" w:space="0" w:color="auto"/>
      </w:divBdr>
    </w:div>
    <w:div w:id="584264744">
      <w:bodyDiv w:val="1"/>
      <w:marLeft w:val="0"/>
      <w:marRight w:val="0"/>
      <w:marTop w:val="0"/>
      <w:marBottom w:val="0"/>
      <w:divBdr>
        <w:top w:val="none" w:sz="0" w:space="0" w:color="auto"/>
        <w:left w:val="none" w:sz="0" w:space="0" w:color="auto"/>
        <w:bottom w:val="none" w:sz="0" w:space="0" w:color="auto"/>
        <w:right w:val="none" w:sz="0" w:space="0" w:color="auto"/>
      </w:divBdr>
    </w:div>
    <w:div w:id="584925825">
      <w:bodyDiv w:val="1"/>
      <w:marLeft w:val="0"/>
      <w:marRight w:val="0"/>
      <w:marTop w:val="0"/>
      <w:marBottom w:val="0"/>
      <w:divBdr>
        <w:top w:val="none" w:sz="0" w:space="0" w:color="auto"/>
        <w:left w:val="none" w:sz="0" w:space="0" w:color="auto"/>
        <w:bottom w:val="none" w:sz="0" w:space="0" w:color="auto"/>
        <w:right w:val="none" w:sz="0" w:space="0" w:color="auto"/>
      </w:divBdr>
      <w:divsChild>
        <w:div w:id="873807133">
          <w:marLeft w:val="0"/>
          <w:marRight w:val="0"/>
          <w:marTop w:val="0"/>
          <w:marBottom w:val="0"/>
          <w:divBdr>
            <w:top w:val="none" w:sz="0" w:space="0" w:color="auto"/>
            <w:left w:val="none" w:sz="0" w:space="0" w:color="auto"/>
            <w:bottom w:val="none" w:sz="0" w:space="0" w:color="auto"/>
            <w:right w:val="none" w:sz="0" w:space="0" w:color="auto"/>
          </w:divBdr>
        </w:div>
      </w:divsChild>
    </w:div>
    <w:div w:id="603878318">
      <w:bodyDiv w:val="1"/>
      <w:marLeft w:val="0"/>
      <w:marRight w:val="0"/>
      <w:marTop w:val="0"/>
      <w:marBottom w:val="0"/>
      <w:divBdr>
        <w:top w:val="none" w:sz="0" w:space="0" w:color="auto"/>
        <w:left w:val="none" w:sz="0" w:space="0" w:color="auto"/>
        <w:bottom w:val="none" w:sz="0" w:space="0" w:color="auto"/>
        <w:right w:val="none" w:sz="0" w:space="0" w:color="auto"/>
      </w:divBdr>
    </w:div>
    <w:div w:id="618799750">
      <w:bodyDiv w:val="1"/>
      <w:marLeft w:val="0"/>
      <w:marRight w:val="0"/>
      <w:marTop w:val="0"/>
      <w:marBottom w:val="0"/>
      <w:divBdr>
        <w:top w:val="none" w:sz="0" w:space="0" w:color="auto"/>
        <w:left w:val="none" w:sz="0" w:space="0" w:color="auto"/>
        <w:bottom w:val="none" w:sz="0" w:space="0" w:color="auto"/>
        <w:right w:val="none" w:sz="0" w:space="0" w:color="auto"/>
      </w:divBdr>
    </w:div>
    <w:div w:id="620847352">
      <w:bodyDiv w:val="1"/>
      <w:marLeft w:val="0"/>
      <w:marRight w:val="0"/>
      <w:marTop w:val="0"/>
      <w:marBottom w:val="0"/>
      <w:divBdr>
        <w:top w:val="none" w:sz="0" w:space="0" w:color="auto"/>
        <w:left w:val="none" w:sz="0" w:space="0" w:color="auto"/>
        <w:bottom w:val="none" w:sz="0" w:space="0" w:color="auto"/>
        <w:right w:val="none" w:sz="0" w:space="0" w:color="auto"/>
      </w:divBdr>
    </w:div>
    <w:div w:id="627204548">
      <w:bodyDiv w:val="1"/>
      <w:marLeft w:val="0"/>
      <w:marRight w:val="0"/>
      <w:marTop w:val="0"/>
      <w:marBottom w:val="0"/>
      <w:divBdr>
        <w:top w:val="none" w:sz="0" w:space="0" w:color="auto"/>
        <w:left w:val="none" w:sz="0" w:space="0" w:color="auto"/>
        <w:bottom w:val="none" w:sz="0" w:space="0" w:color="auto"/>
        <w:right w:val="none" w:sz="0" w:space="0" w:color="auto"/>
      </w:divBdr>
    </w:div>
    <w:div w:id="673997399">
      <w:bodyDiv w:val="1"/>
      <w:marLeft w:val="0"/>
      <w:marRight w:val="0"/>
      <w:marTop w:val="0"/>
      <w:marBottom w:val="0"/>
      <w:divBdr>
        <w:top w:val="none" w:sz="0" w:space="0" w:color="auto"/>
        <w:left w:val="none" w:sz="0" w:space="0" w:color="auto"/>
        <w:bottom w:val="none" w:sz="0" w:space="0" w:color="auto"/>
        <w:right w:val="none" w:sz="0" w:space="0" w:color="auto"/>
      </w:divBdr>
    </w:div>
    <w:div w:id="674259315">
      <w:bodyDiv w:val="1"/>
      <w:marLeft w:val="0"/>
      <w:marRight w:val="0"/>
      <w:marTop w:val="0"/>
      <w:marBottom w:val="0"/>
      <w:divBdr>
        <w:top w:val="none" w:sz="0" w:space="0" w:color="auto"/>
        <w:left w:val="none" w:sz="0" w:space="0" w:color="auto"/>
        <w:bottom w:val="none" w:sz="0" w:space="0" w:color="auto"/>
        <w:right w:val="none" w:sz="0" w:space="0" w:color="auto"/>
      </w:divBdr>
    </w:div>
    <w:div w:id="682896627">
      <w:bodyDiv w:val="1"/>
      <w:marLeft w:val="0"/>
      <w:marRight w:val="0"/>
      <w:marTop w:val="0"/>
      <w:marBottom w:val="0"/>
      <w:divBdr>
        <w:top w:val="none" w:sz="0" w:space="0" w:color="auto"/>
        <w:left w:val="none" w:sz="0" w:space="0" w:color="auto"/>
        <w:bottom w:val="none" w:sz="0" w:space="0" w:color="auto"/>
        <w:right w:val="none" w:sz="0" w:space="0" w:color="auto"/>
      </w:divBdr>
    </w:div>
    <w:div w:id="687408289">
      <w:bodyDiv w:val="1"/>
      <w:marLeft w:val="0"/>
      <w:marRight w:val="0"/>
      <w:marTop w:val="0"/>
      <w:marBottom w:val="0"/>
      <w:divBdr>
        <w:top w:val="none" w:sz="0" w:space="0" w:color="auto"/>
        <w:left w:val="none" w:sz="0" w:space="0" w:color="auto"/>
        <w:bottom w:val="none" w:sz="0" w:space="0" w:color="auto"/>
        <w:right w:val="none" w:sz="0" w:space="0" w:color="auto"/>
      </w:divBdr>
      <w:divsChild>
        <w:div w:id="455292876">
          <w:marLeft w:val="0"/>
          <w:marRight w:val="0"/>
          <w:marTop w:val="0"/>
          <w:marBottom w:val="0"/>
          <w:divBdr>
            <w:top w:val="none" w:sz="0" w:space="0" w:color="auto"/>
            <w:left w:val="none" w:sz="0" w:space="0" w:color="auto"/>
            <w:bottom w:val="none" w:sz="0" w:space="0" w:color="auto"/>
            <w:right w:val="none" w:sz="0" w:space="0" w:color="auto"/>
          </w:divBdr>
        </w:div>
      </w:divsChild>
    </w:div>
    <w:div w:id="729429368">
      <w:bodyDiv w:val="1"/>
      <w:marLeft w:val="0"/>
      <w:marRight w:val="0"/>
      <w:marTop w:val="0"/>
      <w:marBottom w:val="0"/>
      <w:divBdr>
        <w:top w:val="none" w:sz="0" w:space="0" w:color="auto"/>
        <w:left w:val="none" w:sz="0" w:space="0" w:color="auto"/>
        <w:bottom w:val="none" w:sz="0" w:space="0" w:color="auto"/>
        <w:right w:val="none" w:sz="0" w:space="0" w:color="auto"/>
      </w:divBdr>
    </w:div>
    <w:div w:id="739863298">
      <w:bodyDiv w:val="1"/>
      <w:marLeft w:val="0"/>
      <w:marRight w:val="0"/>
      <w:marTop w:val="0"/>
      <w:marBottom w:val="0"/>
      <w:divBdr>
        <w:top w:val="none" w:sz="0" w:space="0" w:color="auto"/>
        <w:left w:val="none" w:sz="0" w:space="0" w:color="auto"/>
        <w:bottom w:val="none" w:sz="0" w:space="0" w:color="auto"/>
        <w:right w:val="none" w:sz="0" w:space="0" w:color="auto"/>
      </w:divBdr>
      <w:divsChild>
        <w:div w:id="938485994">
          <w:marLeft w:val="0"/>
          <w:marRight w:val="0"/>
          <w:marTop w:val="0"/>
          <w:marBottom w:val="0"/>
          <w:divBdr>
            <w:top w:val="none" w:sz="0" w:space="0" w:color="auto"/>
            <w:left w:val="none" w:sz="0" w:space="0" w:color="auto"/>
            <w:bottom w:val="none" w:sz="0" w:space="0" w:color="auto"/>
            <w:right w:val="none" w:sz="0" w:space="0" w:color="auto"/>
          </w:divBdr>
        </w:div>
      </w:divsChild>
    </w:div>
    <w:div w:id="754980779">
      <w:bodyDiv w:val="1"/>
      <w:marLeft w:val="0"/>
      <w:marRight w:val="0"/>
      <w:marTop w:val="0"/>
      <w:marBottom w:val="0"/>
      <w:divBdr>
        <w:top w:val="none" w:sz="0" w:space="0" w:color="auto"/>
        <w:left w:val="none" w:sz="0" w:space="0" w:color="auto"/>
        <w:bottom w:val="none" w:sz="0" w:space="0" w:color="auto"/>
        <w:right w:val="none" w:sz="0" w:space="0" w:color="auto"/>
      </w:divBdr>
      <w:divsChild>
        <w:div w:id="480729636">
          <w:marLeft w:val="0"/>
          <w:marRight w:val="0"/>
          <w:marTop w:val="0"/>
          <w:marBottom w:val="0"/>
          <w:divBdr>
            <w:top w:val="none" w:sz="0" w:space="0" w:color="auto"/>
            <w:left w:val="none" w:sz="0" w:space="0" w:color="auto"/>
            <w:bottom w:val="none" w:sz="0" w:space="0" w:color="auto"/>
            <w:right w:val="none" w:sz="0" w:space="0" w:color="auto"/>
          </w:divBdr>
        </w:div>
      </w:divsChild>
    </w:div>
    <w:div w:id="786200502">
      <w:bodyDiv w:val="1"/>
      <w:marLeft w:val="0"/>
      <w:marRight w:val="0"/>
      <w:marTop w:val="0"/>
      <w:marBottom w:val="0"/>
      <w:divBdr>
        <w:top w:val="none" w:sz="0" w:space="0" w:color="auto"/>
        <w:left w:val="none" w:sz="0" w:space="0" w:color="auto"/>
        <w:bottom w:val="none" w:sz="0" w:space="0" w:color="auto"/>
        <w:right w:val="none" w:sz="0" w:space="0" w:color="auto"/>
      </w:divBdr>
    </w:div>
    <w:div w:id="805853955">
      <w:bodyDiv w:val="1"/>
      <w:marLeft w:val="0"/>
      <w:marRight w:val="0"/>
      <w:marTop w:val="0"/>
      <w:marBottom w:val="0"/>
      <w:divBdr>
        <w:top w:val="none" w:sz="0" w:space="0" w:color="auto"/>
        <w:left w:val="none" w:sz="0" w:space="0" w:color="auto"/>
        <w:bottom w:val="none" w:sz="0" w:space="0" w:color="auto"/>
        <w:right w:val="none" w:sz="0" w:space="0" w:color="auto"/>
      </w:divBdr>
      <w:divsChild>
        <w:div w:id="1615095806">
          <w:marLeft w:val="0"/>
          <w:marRight w:val="0"/>
          <w:marTop w:val="0"/>
          <w:marBottom w:val="0"/>
          <w:divBdr>
            <w:top w:val="none" w:sz="0" w:space="0" w:color="auto"/>
            <w:left w:val="none" w:sz="0" w:space="0" w:color="auto"/>
            <w:bottom w:val="none" w:sz="0" w:space="0" w:color="auto"/>
            <w:right w:val="none" w:sz="0" w:space="0" w:color="auto"/>
          </w:divBdr>
        </w:div>
      </w:divsChild>
    </w:div>
    <w:div w:id="808323836">
      <w:bodyDiv w:val="1"/>
      <w:marLeft w:val="0"/>
      <w:marRight w:val="0"/>
      <w:marTop w:val="0"/>
      <w:marBottom w:val="0"/>
      <w:divBdr>
        <w:top w:val="none" w:sz="0" w:space="0" w:color="auto"/>
        <w:left w:val="none" w:sz="0" w:space="0" w:color="auto"/>
        <w:bottom w:val="none" w:sz="0" w:space="0" w:color="auto"/>
        <w:right w:val="none" w:sz="0" w:space="0" w:color="auto"/>
      </w:divBdr>
      <w:divsChild>
        <w:div w:id="980033840">
          <w:marLeft w:val="0"/>
          <w:marRight w:val="0"/>
          <w:marTop w:val="0"/>
          <w:marBottom w:val="0"/>
          <w:divBdr>
            <w:top w:val="none" w:sz="0" w:space="0" w:color="auto"/>
            <w:left w:val="none" w:sz="0" w:space="0" w:color="auto"/>
            <w:bottom w:val="none" w:sz="0" w:space="0" w:color="auto"/>
            <w:right w:val="none" w:sz="0" w:space="0" w:color="auto"/>
          </w:divBdr>
        </w:div>
      </w:divsChild>
    </w:div>
    <w:div w:id="818112058">
      <w:bodyDiv w:val="1"/>
      <w:marLeft w:val="0"/>
      <w:marRight w:val="0"/>
      <w:marTop w:val="0"/>
      <w:marBottom w:val="0"/>
      <w:divBdr>
        <w:top w:val="none" w:sz="0" w:space="0" w:color="auto"/>
        <w:left w:val="none" w:sz="0" w:space="0" w:color="auto"/>
        <w:bottom w:val="none" w:sz="0" w:space="0" w:color="auto"/>
        <w:right w:val="none" w:sz="0" w:space="0" w:color="auto"/>
      </w:divBdr>
      <w:divsChild>
        <w:div w:id="667362501">
          <w:marLeft w:val="0"/>
          <w:marRight w:val="0"/>
          <w:marTop w:val="0"/>
          <w:marBottom w:val="0"/>
          <w:divBdr>
            <w:top w:val="none" w:sz="0" w:space="0" w:color="auto"/>
            <w:left w:val="none" w:sz="0" w:space="0" w:color="auto"/>
            <w:bottom w:val="none" w:sz="0" w:space="0" w:color="auto"/>
            <w:right w:val="none" w:sz="0" w:space="0" w:color="auto"/>
          </w:divBdr>
        </w:div>
      </w:divsChild>
    </w:div>
    <w:div w:id="875309312">
      <w:bodyDiv w:val="1"/>
      <w:marLeft w:val="0"/>
      <w:marRight w:val="0"/>
      <w:marTop w:val="0"/>
      <w:marBottom w:val="0"/>
      <w:divBdr>
        <w:top w:val="none" w:sz="0" w:space="0" w:color="auto"/>
        <w:left w:val="none" w:sz="0" w:space="0" w:color="auto"/>
        <w:bottom w:val="none" w:sz="0" w:space="0" w:color="auto"/>
        <w:right w:val="none" w:sz="0" w:space="0" w:color="auto"/>
      </w:divBdr>
    </w:div>
    <w:div w:id="878326183">
      <w:bodyDiv w:val="1"/>
      <w:marLeft w:val="0"/>
      <w:marRight w:val="0"/>
      <w:marTop w:val="0"/>
      <w:marBottom w:val="0"/>
      <w:divBdr>
        <w:top w:val="none" w:sz="0" w:space="0" w:color="auto"/>
        <w:left w:val="none" w:sz="0" w:space="0" w:color="auto"/>
        <w:bottom w:val="none" w:sz="0" w:space="0" w:color="auto"/>
        <w:right w:val="none" w:sz="0" w:space="0" w:color="auto"/>
      </w:divBdr>
    </w:div>
    <w:div w:id="893467203">
      <w:bodyDiv w:val="1"/>
      <w:marLeft w:val="0"/>
      <w:marRight w:val="0"/>
      <w:marTop w:val="0"/>
      <w:marBottom w:val="0"/>
      <w:divBdr>
        <w:top w:val="none" w:sz="0" w:space="0" w:color="auto"/>
        <w:left w:val="none" w:sz="0" w:space="0" w:color="auto"/>
        <w:bottom w:val="none" w:sz="0" w:space="0" w:color="auto"/>
        <w:right w:val="none" w:sz="0" w:space="0" w:color="auto"/>
      </w:divBdr>
    </w:div>
    <w:div w:id="972489048">
      <w:bodyDiv w:val="1"/>
      <w:marLeft w:val="0"/>
      <w:marRight w:val="0"/>
      <w:marTop w:val="0"/>
      <w:marBottom w:val="0"/>
      <w:divBdr>
        <w:top w:val="none" w:sz="0" w:space="0" w:color="auto"/>
        <w:left w:val="none" w:sz="0" w:space="0" w:color="auto"/>
        <w:bottom w:val="none" w:sz="0" w:space="0" w:color="auto"/>
        <w:right w:val="none" w:sz="0" w:space="0" w:color="auto"/>
      </w:divBdr>
      <w:divsChild>
        <w:div w:id="484663808">
          <w:marLeft w:val="0"/>
          <w:marRight w:val="0"/>
          <w:marTop w:val="0"/>
          <w:marBottom w:val="0"/>
          <w:divBdr>
            <w:top w:val="none" w:sz="0" w:space="0" w:color="auto"/>
            <w:left w:val="none" w:sz="0" w:space="0" w:color="auto"/>
            <w:bottom w:val="none" w:sz="0" w:space="0" w:color="auto"/>
            <w:right w:val="none" w:sz="0" w:space="0" w:color="auto"/>
          </w:divBdr>
        </w:div>
      </w:divsChild>
    </w:div>
    <w:div w:id="1082096376">
      <w:bodyDiv w:val="1"/>
      <w:marLeft w:val="0"/>
      <w:marRight w:val="0"/>
      <w:marTop w:val="0"/>
      <w:marBottom w:val="0"/>
      <w:divBdr>
        <w:top w:val="none" w:sz="0" w:space="0" w:color="auto"/>
        <w:left w:val="none" w:sz="0" w:space="0" w:color="auto"/>
        <w:bottom w:val="none" w:sz="0" w:space="0" w:color="auto"/>
        <w:right w:val="none" w:sz="0" w:space="0" w:color="auto"/>
      </w:divBdr>
      <w:divsChild>
        <w:div w:id="563754783">
          <w:marLeft w:val="0"/>
          <w:marRight w:val="0"/>
          <w:marTop w:val="0"/>
          <w:marBottom w:val="0"/>
          <w:divBdr>
            <w:top w:val="none" w:sz="0" w:space="0" w:color="auto"/>
            <w:left w:val="none" w:sz="0" w:space="0" w:color="auto"/>
            <w:bottom w:val="none" w:sz="0" w:space="0" w:color="auto"/>
            <w:right w:val="none" w:sz="0" w:space="0" w:color="auto"/>
          </w:divBdr>
        </w:div>
      </w:divsChild>
    </w:div>
    <w:div w:id="1104151472">
      <w:bodyDiv w:val="1"/>
      <w:marLeft w:val="0"/>
      <w:marRight w:val="0"/>
      <w:marTop w:val="0"/>
      <w:marBottom w:val="0"/>
      <w:divBdr>
        <w:top w:val="none" w:sz="0" w:space="0" w:color="auto"/>
        <w:left w:val="none" w:sz="0" w:space="0" w:color="auto"/>
        <w:bottom w:val="none" w:sz="0" w:space="0" w:color="auto"/>
        <w:right w:val="none" w:sz="0" w:space="0" w:color="auto"/>
      </w:divBdr>
      <w:divsChild>
        <w:div w:id="1436944493">
          <w:marLeft w:val="0"/>
          <w:marRight w:val="0"/>
          <w:marTop w:val="0"/>
          <w:marBottom w:val="0"/>
          <w:divBdr>
            <w:top w:val="none" w:sz="0" w:space="0" w:color="auto"/>
            <w:left w:val="none" w:sz="0" w:space="0" w:color="auto"/>
            <w:bottom w:val="none" w:sz="0" w:space="0" w:color="auto"/>
            <w:right w:val="none" w:sz="0" w:space="0" w:color="auto"/>
          </w:divBdr>
        </w:div>
      </w:divsChild>
    </w:div>
    <w:div w:id="1116486515">
      <w:bodyDiv w:val="1"/>
      <w:marLeft w:val="0"/>
      <w:marRight w:val="0"/>
      <w:marTop w:val="0"/>
      <w:marBottom w:val="0"/>
      <w:divBdr>
        <w:top w:val="none" w:sz="0" w:space="0" w:color="auto"/>
        <w:left w:val="none" w:sz="0" w:space="0" w:color="auto"/>
        <w:bottom w:val="none" w:sz="0" w:space="0" w:color="auto"/>
        <w:right w:val="none" w:sz="0" w:space="0" w:color="auto"/>
      </w:divBdr>
    </w:div>
    <w:div w:id="1135947226">
      <w:bodyDiv w:val="1"/>
      <w:marLeft w:val="0"/>
      <w:marRight w:val="0"/>
      <w:marTop w:val="0"/>
      <w:marBottom w:val="0"/>
      <w:divBdr>
        <w:top w:val="none" w:sz="0" w:space="0" w:color="auto"/>
        <w:left w:val="none" w:sz="0" w:space="0" w:color="auto"/>
        <w:bottom w:val="none" w:sz="0" w:space="0" w:color="auto"/>
        <w:right w:val="none" w:sz="0" w:space="0" w:color="auto"/>
      </w:divBdr>
    </w:div>
    <w:div w:id="1147478507">
      <w:bodyDiv w:val="1"/>
      <w:marLeft w:val="0"/>
      <w:marRight w:val="0"/>
      <w:marTop w:val="0"/>
      <w:marBottom w:val="0"/>
      <w:divBdr>
        <w:top w:val="none" w:sz="0" w:space="0" w:color="auto"/>
        <w:left w:val="none" w:sz="0" w:space="0" w:color="auto"/>
        <w:bottom w:val="none" w:sz="0" w:space="0" w:color="auto"/>
        <w:right w:val="none" w:sz="0" w:space="0" w:color="auto"/>
      </w:divBdr>
      <w:divsChild>
        <w:div w:id="1497266653">
          <w:marLeft w:val="0"/>
          <w:marRight w:val="0"/>
          <w:marTop w:val="0"/>
          <w:marBottom w:val="0"/>
          <w:divBdr>
            <w:top w:val="none" w:sz="0" w:space="0" w:color="auto"/>
            <w:left w:val="none" w:sz="0" w:space="0" w:color="auto"/>
            <w:bottom w:val="none" w:sz="0" w:space="0" w:color="auto"/>
            <w:right w:val="none" w:sz="0" w:space="0" w:color="auto"/>
          </w:divBdr>
        </w:div>
        <w:div w:id="1108503057">
          <w:marLeft w:val="0"/>
          <w:marRight w:val="0"/>
          <w:marTop w:val="0"/>
          <w:marBottom w:val="0"/>
          <w:divBdr>
            <w:top w:val="none" w:sz="0" w:space="0" w:color="auto"/>
            <w:left w:val="none" w:sz="0" w:space="0" w:color="auto"/>
            <w:bottom w:val="none" w:sz="0" w:space="0" w:color="auto"/>
            <w:right w:val="none" w:sz="0" w:space="0" w:color="auto"/>
          </w:divBdr>
        </w:div>
      </w:divsChild>
    </w:div>
    <w:div w:id="1182428963">
      <w:bodyDiv w:val="1"/>
      <w:marLeft w:val="0"/>
      <w:marRight w:val="0"/>
      <w:marTop w:val="0"/>
      <w:marBottom w:val="0"/>
      <w:divBdr>
        <w:top w:val="none" w:sz="0" w:space="0" w:color="auto"/>
        <w:left w:val="none" w:sz="0" w:space="0" w:color="auto"/>
        <w:bottom w:val="none" w:sz="0" w:space="0" w:color="auto"/>
        <w:right w:val="none" w:sz="0" w:space="0" w:color="auto"/>
      </w:divBdr>
    </w:div>
    <w:div w:id="1194267372">
      <w:bodyDiv w:val="1"/>
      <w:marLeft w:val="0"/>
      <w:marRight w:val="0"/>
      <w:marTop w:val="0"/>
      <w:marBottom w:val="0"/>
      <w:divBdr>
        <w:top w:val="none" w:sz="0" w:space="0" w:color="auto"/>
        <w:left w:val="none" w:sz="0" w:space="0" w:color="auto"/>
        <w:bottom w:val="none" w:sz="0" w:space="0" w:color="auto"/>
        <w:right w:val="none" w:sz="0" w:space="0" w:color="auto"/>
      </w:divBdr>
    </w:div>
    <w:div w:id="1196771538">
      <w:bodyDiv w:val="1"/>
      <w:marLeft w:val="0"/>
      <w:marRight w:val="0"/>
      <w:marTop w:val="0"/>
      <w:marBottom w:val="0"/>
      <w:divBdr>
        <w:top w:val="none" w:sz="0" w:space="0" w:color="auto"/>
        <w:left w:val="none" w:sz="0" w:space="0" w:color="auto"/>
        <w:bottom w:val="none" w:sz="0" w:space="0" w:color="auto"/>
        <w:right w:val="none" w:sz="0" w:space="0" w:color="auto"/>
      </w:divBdr>
      <w:divsChild>
        <w:div w:id="1438714025">
          <w:marLeft w:val="0"/>
          <w:marRight w:val="0"/>
          <w:marTop w:val="0"/>
          <w:marBottom w:val="0"/>
          <w:divBdr>
            <w:top w:val="none" w:sz="0" w:space="0" w:color="auto"/>
            <w:left w:val="none" w:sz="0" w:space="0" w:color="auto"/>
            <w:bottom w:val="none" w:sz="0" w:space="0" w:color="auto"/>
            <w:right w:val="none" w:sz="0" w:space="0" w:color="auto"/>
          </w:divBdr>
        </w:div>
      </w:divsChild>
    </w:div>
    <w:div w:id="1231192012">
      <w:bodyDiv w:val="1"/>
      <w:marLeft w:val="0"/>
      <w:marRight w:val="0"/>
      <w:marTop w:val="0"/>
      <w:marBottom w:val="0"/>
      <w:divBdr>
        <w:top w:val="none" w:sz="0" w:space="0" w:color="auto"/>
        <w:left w:val="none" w:sz="0" w:space="0" w:color="auto"/>
        <w:bottom w:val="none" w:sz="0" w:space="0" w:color="auto"/>
        <w:right w:val="none" w:sz="0" w:space="0" w:color="auto"/>
      </w:divBdr>
      <w:divsChild>
        <w:div w:id="733237529">
          <w:marLeft w:val="0"/>
          <w:marRight w:val="0"/>
          <w:marTop w:val="0"/>
          <w:marBottom w:val="0"/>
          <w:divBdr>
            <w:top w:val="none" w:sz="0" w:space="0" w:color="auto"/>
            <w:left w:val="none" w:sz="0" w:space="0" w:color="auto"/>
            <w:bottom w:val="none" w:sz="0" w:space="0" w:color="auto"/>
            <w:right w:val="none" w:sz="0" w:space="0" w:color="auto"/>
          </w:divBdr>
        </w:div>
      </w:divsChild>
    </w:div>
    <w:div w:id="1242524166">
      <w:bodyDiv w:val="1"/>
      <w:marLeft w:val="0"/>
      <w:marRight w:val="0"/>
      <w:marTop w:val="0"/>
      <w:marBottom w:val="0"/>
      <w:divBdr>
        <w:top w:val="none" w:sz="0" w:space="0" w:color="auto"/>
        <w:left w:val="none" w:sz="0" w:space="0" w:color="auto"/>
        <w:bottom w:val="none" w:sz="0" w:space="0" w:color="auto"/>
        <w:right w:val="none" w:sz="0" w:space="0" w:color="auto"/>
      </w:divBdr>
      <w:divsChild>
        <w:div w:id="508568684">
          <w:marLeft w:val="0"/>
          <w:marRight w:val="0"/>
          <w:marTop w:val="0"/>
          <w:marBottom w:val="0"/>
          <w:divBdr>
            <w:top w:val="none" w:sz="0" w:space="0" w:color="auto"/>
            <w:left w:val="none" w:sz="0" w:space="0" w:color="auto"/>
            <w:bottom w:val="none" w:sz="0" w:space="0" w:color="auto"/>
            <w:right w:val="none" w:sz="0" w:space="0" w:color="auto"/>
          </w:divBdr>
        </w:div>
      </w:divsChild>
    </w:div>
    <w:div w:id="1256090636">
      <w:bodyDiv w:val="1"/>
      <w:marLeft w:val="0"/>
      <w:marRight w:val="0"/>
      <w:marTop w:val="0"/>
      <w:marBottom w:val="0"/>
      <w:divBdr>
        <w:top w:val="none" w:sz="0" w:space="0" w:color="auto"/>
        <w:left w:val="none" w:sz="0" w:space="0" w:color="auto"/>
        <w:bottom w:val="none" w:sz="0" w:space="0" w:color="auto"/>
        <w:right w:val="none" w:sz="0" w:space="0" w:color="auto"/>
      </w:divBdr>
    </w:div>
    <w:div w:id="1260017387">
      <w:bodyDiv w:val="1"/>
      <w:marLeft w:val="0"/>
      <w:marRight w:val="0"/>
      <w:marTop w:val="0"/>
      <w:marBottom w:val="0"/>
      <w:divBdr>
        <w:top w:val="none" w:sz="0" w:space="0" w:color="auto"/>
        <w:left w:val="none" w:sz="0" w:space="0" w:color="auto"/>
        <w:bottom w:val="none" w:sz="0" w:space="0" w:color="auto"/>
        <w:right w:val="none" w:sz="0" w:space="0" w:color="auto"/>
      </w:divBdr>
    </w:div>
    <w:div w:id="1275556202">
      <w:bodyDiv w:val="1"/>
      <w:marLeft w:val="0"/>
      <w:marRight w:val="0"/>
      <w:marTop w:val="0"/>
      <w:marBottom w:val="0"/>
      <w:divBdr>
        <w:top w:val="none" w:sz="0" w:space="0" w:color="auto"/>
        <w:left w:val="none" w:sz="0" w:space="0" w:color="auto"/>
        <w:bottom w:val="none" w:sz="0" w:space="0" w:color="auto"/>
        <w:right w:val="none" w:sz="0" w:space="0" w:color="auto"/>
      </w:divBdr>
      <w:divsChild>
        <w:div w:id="1275942129">
          <w:marLeft w:val="0"/>
          <w:marRight w:val="0"/>
          <w:marTop w:val="0"/>
          <w:marBottom w:val="0"/>
          <w:divBdr>
            <w:top w:val="none" w:sz="0" w:space="0" w:color="auto"/>
            <w:left w:val="none" w:sz="0" w:space="0" w:color="auto"/>
            <w:bottom w:val="none" w:sz="0" w:space="0" w:color="auto"/>
            <w:right w:val="none" w:sz="0" w:space="0" w:color="auto"/>
          </w:divBdr>
        </w:div>
      </w:divsChild>
    </w:div>
    <w:div w:id="1354258292">
      <w:bodyDiv w:val="1"/>
      <w:marLeft w:val="0"/>
      <w:marRight w:val="0"/>
      <w:marTop w:val="0"/>
      <w:marBottom w:val="0"/>
      <w:divBdr>
        <w:top w:val="none" w:sz="0" w:space="0" w:color="auto"/>
        <w:left w:val="none" w:sz="0" w:space="0" w:color="auto"/>
        <w:bottom w:val="none" w:sz="0" w:space="0" w:color="auto"/>
        <w:right w:val="none" w:sz="0" w:space="0" w:color="auto"/>
      </w:divBdr>
    </w:div>
    <w:div w:id="1361131115">
      <w:bodyDiv w:val="1"/>
      <w:marLeft w:val="0"/>
      <w:marRight w:val="0"/>
      <w:marTop w:val="0"/>
      <w:marBottom w:val="0"/>
      <w:divBdr>
        <w:top w:val="none" w:sz="0" w:space="0" w:color="auto"/>
        <w:left w:val="none" w:sz="0" w:space="0" w:color="auto"/>
        <w:bottom w:val="none" w:sz="0" w:space="0" w:color="auto"/>
        <w:right w:val="none" w:sz="0" w:space="0" w:color="auto"/>
      </w:divBdr>
      <w:divsChild>
        <w:div w:id="1091924855">
          <w:marLeft w:val="0"/>
          <w:marRight w:val="0"/>
          <w:marTop w:val="0"/>
          <w:marBottom w:val="0"/>
          <w:divBdr>
            <w:top w:val="none" w:sz="0" w:space="0" w:color="auto"/>
            <w:left w:val="none" w:sz="0" w:space="0" w:color="auto"/>
            <w:bottom w:val="none" w:sz="0" w:space="0" w:color="auto"/>
            <w:right w:val="none" w:sz="0" w:space="0" w:color="auto"/>
          </w:divBdr>
        </w:div>
      </w:divsChild>
    </w:div>
    <w:div w:id="1471823983">
      <w:bodyDiv w:val="1"/>
      <w:marLeft w:val="0"/>
      <w:marRight w:val="0"/>
      <w:marTop w:val="0"/>
      <w:marBottom w:val="0"/>
      <w:divBdr>
        <w:top w:val="none" w:sz="0" w:space="0" w:color="auto"/>
        <w:left w:val="none" w:sz="0" w:space="0" w:color="auto"/>
        <w:bottom w:val="none" w:sz="0" w:space="0" w:color="auto"/>
        <w:right w:val="none" w:sz="0" w:space="0" w:color="auto"/>
      </w:divBdr>
      <w:divsChild>
        <w:div w:id="1766726376">
          <w:marLeft w:val="0"/>
          <w:marRight w:val="0"/>
          <w:marTop w:val="0"/>
          <w:marBottom w:val="0"/>
          <w:divBdr>
            <w:top w:val="none" w:sz="0" w:space="0" w:color="auto"/>
            <w:left w:val="none" w:sz="0" w:space="0" w:color="auto"/>
            <w:bottom w:val="none" w:sz="0" w:space="0" w:color="auto"/>
            <w:right w:val="none" w:sz="0" w:space="0" w:color="auto"/>
          </w:divBdr>
        </w:div>
      </w:divsChild>
    </w:div>
    <w:div w:id="1471940310">
      <w:bodyDiv w:val="1"/>
      <w:marLeft w:val="0"/>
      <w:marRight w:val="0"/>
      <w:marTop w:val="0"/>
      <w:marBottom w:val="0"/>
      <w:divBdr>
        <w:top w:val="none" w:sz="0" w:space="0" w:color="auto"/>
        <w:left w:val="none" w:sz="0" w:space="0" w:color="auto"/>
        <w:bottom w:val="none" w:sz="0" w:space="0" w:color="auto"/>
        <w:right w:val="none" w:sz="0" w:space="0" w:color="auto"/>
      </w:divBdr>
    </w:div>
    <w:div w:id="1483814430">
      <w:bodyDiv w:val="1"/>
      <w:marLeft w:val="0"/>
      <w:marRight w:val="0"/>
      <w:marTop w:val="0"/>
      <w:marBottom w:val="0"/>
      <w:divBdr>
        <w:top w:val="none" w:sz="0" w:space="0" w:color="auto"/>
        <w:left w:val="none" w:sz="0" w:space="0" w:color="auto"/>
        <w:bottom w:val="none" w:sz="0" w:space="0" w:color="auto"/>
        <w:right w:val="none" w:sz="0" w:space="0" w:color="auto"/>
      </w:divBdr>
    </w:div>
    <w:div w:id="1558466293">
      <w:bodyDiv w:val="1"/>
      <w:marLeft w:val="0"/>
      <w:marRight w:val="0"/>
      <w:marTop w:val="0"/>
      <w:marBottom w:val="0"/>
      <w:divBdr>
        <w:top w:val="none" w:sz="0" w:space="0" w:color="auto"/>
        <w:left w:val="none" w:sz="0" w:space="0" w:color="auto"/>
        <w:bottom w:val="none" w:sz="0" w:space="0" w:color="auto"/>
        <w:right w:val="none" w:sz="0" w:space="0" w:color="auto"/>
      </w:divBdr>
      <w:divsChild>
        <w:div w:id="1097365355">
          <w:marLeft w:val="0"/>
          <w:marRight w:val="0"/>
          <w:marTop w:val="0"/>
          <w:marBottom w:val="0"/>
          <w:divBdr>
            <w:top w:val="none" w:sz="0" w:space="0" w:color="auto"/>
            <w:left w:val="none" w:sz="0" w:space="0" w:color="auto"/>
            <w:bottom w:val="none" w:sz="0" w:space="0" w:color="auto"/>
            <w:right w:val="none" w:sz="0" w:space="0" w:color="auto"/>
          </w:divBdr>
        </w:div>
      </w:divsChild>
    </w:div>
    <w:div w:id="1566530081">
      <w:bodyDiv w:val="1"/>
      <w:marLeft w:val="0"/>
      <w:marRight w:val="0"/>
      <w:marTop w:val="0"/>
      <w:marBottom w:val="0"/>
      <w:divBdr>
        <w:top w:val="none" w:sz="0" w:space="0" w:color="auto"/>
        <w:left w:val="none" w:sz="0" w:space="0" w:color="auto"/>
        <w:bottom w:val="none" w:sz="0" w:space="0" w:color="auto"/>
        <w:right w:val="none" w:sz="0" w:space="0" w:color="auto"/>
      </w:divBdr>
    </w:div>
    <w:div w:id="1591085160">
      <w:bodyDiv w:val="1"/>
      <w:marLeft w:val="0"/>
      <w:marRight w:val="0"/>
      <w:marTop w:val="0"/>
      <w:marBottom w:val="0"/>
      <w:divBdr>
        <w:top w:val="none" w:sz="0" w:space="0" w:color="auto"/>
        <w:left w:val="none" w:sz="0" w:space="0" w:color="auto"/>
        <w:bottom w:val="none" w:sz="0" w:space="0" w:color="auto"/>
        <w:right w:val="none" w:sz="0" w:space="0" w:color="auto"/>
      </w:divBdr>
    </w:div>
    <w:div w:id="1638997369">
      <w:bodyDiv w:val="1"/>
      <w:marLeft w:val="0"/>
      <w:marRight w:val="0"/>
      <w:marTop w:val="0"/>
      <w:marBottom w:val="0"/>
      <w:divBdr>
        <w:top w:val="none" w:sz="0" w:space="0" w:color="auto"/>
        <w:left w:val="none" w:sz="0" w:space="0" w:color="auto"/>
        <w:bottom w:val="none" w:sz="0" w:space="0" w:color="auto"/>
        <w:right w:val="none" w:sz="0" w:space="0" w:color="auto"/>
      </w:divBdr>
      <w:divsChild>
        <w:div w:id="1753118240">
          <w:marLeft w:val="0"/>
          <w:marRight w:val="0"/>
          <w:marTop w:val="0"/>
          <w:marBottom w:val="0"/>
          <w:divBdr>
            <w:top w:val="none" w:sz="0" w:space="0" w:color="auto"/>
            <w:left w:val="none" w:sz="0" w:space="0" w:color="auto"/>
            <w:bottom w:val="none" w:sz="0" w:space="0" w:color="auto"/>
            <w:right w:val="none" w:sz="0" w:space="0" w:color="auto"/>
          </w:divBdr>
        </w:div>
      </w:divsChild>
    </w:div>
    <w:div w:id="1674599795">
      <w:bodyDiv w:val="1"/>
      <w:marLeft w:val="0"/>
      <w:marRight w:val="0"/>
      <w:marTop w:val="0"/>
      <w:marBottom w:val="0"/>
      <w:divBdr>
        <w:top w:val="none" w:sz="0" w:space="0" w:color="auto"/>
        <w:left w:val="none" w:sz="0" w:space="0" w:color="auto"/>
        <w:bottom w:val="none" w:sz="0" w:space="0" w:color="auto"/>
        <w:right w:val="none" w:sz="0" w:space="0" w:color="auto"/>
      </w:divBdr>
    </w:div>
    <w:div w:id="1743482311">
      <w:bodyDiv w:val="1"/>
      <w:marLeft w:val="0"/>
      <w:marRight w:val="0"/>
      <w:marTop w:val="0"/>
      <w:marBottom w:val="0"/>
      <w:divBdr>
        <w:top w:val="none" w:sz="0" w:space="0" w:color="auto"/>
        <w:left w:val="none" w:sz="0" w:space="0" w:color="auto"/>
        <w:bottom w:val="none" w:sz="0" w:space="0" w:color="auto"/>
        <w:right w:val="none" w:sz="0" w:space="0" w:color="auto"/>
      </w:divBdr>
      <w:divsChild>
        <w:div w:id="2085640908">
          <w:marLeft w:val="0"/>
          <w:marRight w:val="0"/>
          <w:marTop w:val="0"/>
          <w:marBottom w:val="0"/>
          <w:divBdr>
            <w:top w:val="none" w:sz="0" w:space="0" w:color="auto"/>
            <w:left w:val="none" w:sz="0" w:space="0" w:color="auto"/>
            <w:bottom w:val="none" w:sz="0" w:space="0" w:color="auto"/>
            <w:right w:val="none" w:sz="0" w:space="0" w:color="auto"/>
          </w:divBdr>
        </w:div>
      </w:divsChild>
    </w:div>
    <w:div w:id="1767456844">
      <w:bodyDiv w:val="1"/>
      <w:marLeft w:val="0"/>
      <w:marRight w:val="0"/>
      <w:marTop w:val="0"/>
      <w:marBottom w:val="0"/>
      <w:divBdr>
        <w:top w:val="none" w:sz="0" w:space="0" w:color="auto"/>
        <w:left w:val="none" w:sz="0" w:space="0" w:color="auto"/>
        <w:bottom w:val="none" w:sz="0" w:space="0" w:color="auto"/>
        <w:right w:val="none" w:sz="0" w:space="0" w:color="auto"/>
      </w:divBdr>
    </w:div>
    <w:div w:id="1778524632">
      <w:bodyDiv w:val="1"/>
      <w:marLeft w:val="0"/>
      <w:marRight w:val="0"/>
      <w:marTop w:val="0"/>
      <w:marBottom w:val="0"/>
      <w:divBdr>
        <w:top w:val="none" w:sz="0" w:space="0" w:color="auto"/>
        <w:left w:val="none" w:sz="0" w:space="0" w:color="auto"/>
        <w:bottom w:val="none" w:sz="0" w:space="0" w:color="auto"/>
        <w:right w:val="none" w:sz="0" w:space="0" w:color="auto"/>
      </w:divBdr>
    </w:div>
    <w:div w:id="1782602335">
      <w:bodyDiv w:val="1"/>
      <w:marLeft w:val="0"/>
      <w:marRight w:val="0"/>
      <w:marTop w:val="0"/>
      <w:marBottom w:val="0"/>
      <w:divBdr>
        <w:top w:val="none" w:sz="0" w:space="0" w:color="auto"/>
        <w:left w:val="none" w:sz="0" w:space="0" w:color="auto"/>
        <w:bottom w:val="none" w:sz="0" w:space="0" w:color="auto"/>
        <w:right w:val="none" w:sz="0" w:space="0" w:color="auto"/>
      </w:divBdr>
    </w:div>
    <w:div w:id="1885826180">
      <w:bodyDiv w:val="1"/>
      <w:marLeft w:val="0"/>
      <w:marRight w:val="0"/>
      <w:marTop w:val="0"/>
      <w:marBottom w:val="0"/>
      <w:divBdr>
        <w:top w:val="none" w:sz="0" w:space="0" w:color="auto"/>
        <w:left w:val="none" w:sz="0" w:space="0" w:color="auto"/>
        <w:bottom w:val="none" w:sz="0" w:space="0" w:color="auto"/>
        <w:right w:val="none" w:sz="0" w:space="0" w:color="auto"/>
      </w:divBdr>
      <w:divsChild>
        <w:div w:id="986544967">
          <w:marLeft w:val="0"/>
          <w:marRight w:val="0"/>
          <w:marTop w:val="0"/>
          <w:marBottom w:val="0"/>
          <w:divBdr>
            <w:top w:val="none" w:sz="0" w:space="0" w:color="auto"/>
            <w:left w:val="none" w:sz="0" w:space="0" w:color="auto"/>
            <w:bottom w:val="none" w:sz="0" w:space="0" w:color="auto"/>
            <w:right w:val="none" w:sz="0" w:space="0" w:color="auto"/>
          </w:divBdr>
        </w:div>
      </w:divsChild>
    </w:div>
    <w:div w:id="1922790955">
      <w:bodyDiv w:val="1"/>
      <w:marLeft w:val="0"/>
      <w:marRight w:val="0"/>
      <w:marTop w:val="0"/>
      <w:marBottom w:val="0"/>
      <w:divBdr>
        <w:top w:val="none" w:sz="0" w:space="0" w:color="auto"/>
        <w:left w:val="none" w:sz="0" w:space="0" w:color="auto"/>
        <w:bottom w:val="none" w:sz="0" w:space="0" w:color="auto"/>
        <w:right w:val="none" w:sz="0" w:space="0" w:color="auto"/>
      </w:divBdr>
    </w:div>
    <w:div w:id="1934510893">
      <w:bodyDiv w:val="1"/>
      <w:marLeft w:val="0"/>
      <w:marRight w:val="0"/>
      <w:marTop w:val="0"/>
      <w:marBottom w:val="0"/>
      <w:divBdr>
        <w:top w:val="none" w:sz="0" w:space="0" w:color="auto"/>
        <w:left w:val="none" w:sz="0" w:space="0" w:color="auto"/>
        <w:bottom w:val="none" w:sz="0" w:space="0" w:color="auto"/>
        <w:right w:val="none" w:sz="0" w:space="0" w:color="auto"/>
      </w:divBdr>
      <w:divsChild>
        <w:div w:id="2064062462">
          <w:marLeft w:val="0"/>
          <w:marRight w:val="0"/>
          <w:marTop w:val="0"/>
          <w:marBottom w:val="0"/>
          <w:divBdr>
            <w:top w:val="none" w:sz="0" w:space="0" w:color="auto"/>
            <w:left w:val="none" w:sz="0" w:space="0" w:color="auto"/>
            <w:bottom w:val="none" w:sz="0" w:space="0" w:color="auto"/>
            <w:right w:val="none" w:sz="0" w:space="0" w:color="auto"/>
          </w:divBdr>
        </w:div>
      </w:divsChild>
    </w:div>
    <w:div w:id="1953393412">
      <w:bodyDiv w:val="1"/>
      <w:marLeft w:val="0"/>
      <w:marRight w:val="0"/>
      <w:marTop w:val="0"/>
      <w:marBottom w:val="0"/>
      <w:divBdr>
        <w:top w:val="none" w:sz="0" w:space="0" w:color="auto"/>
        <w:left w:val="none" w:sz="0" w:space="0" w:color="auto"/>
        <w:bottom w:val="none" w:sz="0" w:space="0" w:color="auto"/>
        <w:right w:val="none" w:sz="0" w:space="0" w:color="auto"/>
      </w:divBdr>
    </w:div>
    <w:div w:id="2033459038">
      <w:bodyDiv w:val="1"/>
      <w:marLeft w:val="0"/>
      <w:marRight w:val="0"/>
      <w:marTop w:val="0"/>
      <w:marBottom w:val="0"/>
      <w:divBdr>
        <w:top w:val="none" w:sz="0" w:space="0" w:color="auto"/>
        <w:left w:val="none" w:sz="0" w:space="0" w:color="auto"/>
        <w:bottom w:val="none" w:sz="0" w:space="0" w:color="auto"/>
        <w:right w:val="none" w:sz="0" w:space="0" w:color="auto"/>
      </w:divBdr>
      <w:divsChild>
        <w:div w:id="399328270">
          <w:marLeft w:val="0"/>
          <w:marRight w:val="0"/>
          <w:marTop w:val="0"/>
          <w:marBottom w:val="0"/>
          <w:divBdr>
            <w:top w:val="none" w:sz="0" w:space="0" w:color="auto"/>
            <w:left w:val="none" w:sz="0" w:space="0" w:color="auto"/>
            <w:bottom w:val="none" w:sz="0" w:space="0" w:color="auto"/>
            <w:right w:val="none" w:sz="0" w:space="0" w:color="auto"/>
          </w:divBdr>
        </w:div>
      </w:divsChild>
    </w:div>
    <w:div w:id="2064137816">
      <w:bodyDiv w:val="1"/>
      <w:marLeft w:val="0"/>
      <w:marRight w:val="0"/>
      <w:marTop w:val="0"/>
      <w:marBottom w:val="0"/>
      <w:divBdr>
        <w:top w:val="none" w:sz="0" w:space="0" w:color="auto"/>
        <w:left w:val="none" w:sz="0" w:space="0" w:color="auto"/>
        <w:bottom w:val="none" w:sz="0" w:space="0" w:color="auto"/>
        <w:right w:val="none" w:sz="0" w:space="0" w:color="auto"/>
      </w:divBdr>
      <w:divsChild>
        <w:div w:id="1056586119">
          <w:marLeft w:val="0"/>
          <w:marRight w:val="0"/>
          <w:marTop w:val="0"/>
          <w:marBottom w:val="0"/>
          <w:divBdr>
            <w:top w:val="none" w:sz="0" w:space="0" w:color="auto"/>
            <w:left w:val="none" w:sz="0" w:space="0" w:color="auto"/>
            <w:bottom w:val="none" w:sz="0" w:space="0" w:color="auto"/>
            <w:right w:val="none" w:sz="0" w:space="0" w:color="auto"/>
          </w:divBdr>
        </w:div>
      </w:divsChild>
    </w:div>
    <w:div w:id="2091804131">
      <w:bodyDiv w:val="1"/>
      <w:marLeft w:val="0"/>
      <w:marRight w:val="0"/>
      <w:marTop w:val="0"/>
      <w:marBottom w:val="0"/>
      <w:divBdr>
        <w:top w:val="none" w:sz="0" w:space="0" w:color="auto"/>
        <w:left w:val="none" w:sz="0" w:space="0" w:color="auto"/>
        <w:bottom w:val="none" w:sz="0" w:space="0" w:color="auto"/>
        <w:right w:val="none" w:sz="0" w:space="0" w:color="auto"/>
      </w:divBdr>
      <w:divsChild>
        <w:div w:id="169758398">
          <w:marLeft w:val="0"/>
          <w:marRight w:val="0"/>
          <w:marTop w:val="0"/>
          <w:marBottom w:val="0"/>
          <w:divBdr>
            <w:top w:val="none" w:sz="0" w:space="0" w:color="auto"/>
            <w:left w:val="none" w:sz="0" w:space="0" w:color="auto"/>
            <w:bottom w:val="none" w:sz="0" w:space="0" w:color="auto"/>
            <w:right w:val="none" w:sz="0" w:space="0" w:color="auto"/>
          </w:divBdr>
        </w:div>
      </w:divsChild>
    </w:div>
    <w:div w:id="2094159309">
      <w:bodyDiv w:val="1"/>
      <w:marLeft w:val="0"/>
      <w:marRight w:val="0"/>
      <w:marTop w:val="0"/>
      <w:marBottom w:val="0"/>
      <w:divBdr>
        <w:top w:val="none" w:sz="0" w:space="0" w:color="auto"/>
        <w:left w:val="none" w:sz="0" w:space="0" w:color="auto"/>
        <w:bottom w:val="none" w:sz="0" w:space="0" w:color="auto"/>
        <w:right w:val="none" w:sz="0" w:space="0" w:color="auto"/>
      </w:divBdr>
      <w:divsChild>
        <w:div w:id="1680161943">
          <w:marLeft w:val="0"/>
          <w:marRight w:val="0"/>
          <w:marTop w:val="0"/>
          <w:marBottom w:val="0"/>
          <w:divBdr>
            <w:top w:val="none" w:sz="0" w:space="0" w:color="auto"/>
            <w:left w:val="none" w:sz="0" w:space="0" w:color="auto"/>
            <w:bottom w:val="none" w:sz="0" w:space="0" w:color="auto"/>
            <w:right w:val="none" w:sz="0" w:space="0" w:color="auto"/>
          </w:divBdr>
        </w:div>
      </w:divsChild>
    </w:div>
    <w:div w:id="2097090331">
      <w:bodyDiv w:val="1"/>
      <w:marLeft w:val="0"/>
      <w:marRight w:val="0"/>
      <w:marTop w:val="0"/>
      <w:marBottom w:val="0"/>
      <w:divBdr>
        <w:top w:val="none" w:sz="0" w:space="0" w:color="auto"/>
        <w:left w:val="none" w:sz="0" w:space="0" w:color="auto"/>
        <w:bottom w:val="none" w:sz="0" w:space="0" w:color="auto"/>
        <w:right w:val="none" w:sz="0" w:space="0" w:color="auto"/>
      </w:divBdr>
      <w:divsChild>
        <w:div w:id="1153446068">
          <w:marLeft w:val="0"/>
          <w:marRight w:val="0"/>
          <w:marTop w:val="0"/>
          <w:marBottom w:val="0"/>
          <w:divBdr>
            <w:top w:val="none" w:sz="0" w:space="0" w:color="auto"/>
            <w:left w:val="none" w:sz="0" w:space="0" w:color="auto"/>
            <w:bottom w:val="none" w:sz="0" w:space="0" w:color="auto"/>
            <w:right w:val="none" w:sz="0" w:space="0" w:color="auto"/>
          </w:divBdr>
        </w:div>
      </w:divsChild>
    </w:div>
    <w:div w:id="2105688085">
      <w:bodyDiv w:val="1"/>
      <w:marLeft w:val="0"/>
      <w:marRight w:val="0"/>
      <w:marTop w:val="0"/>
      <w:marBottom w:val="0"/>
      <w:divBdr>
        <w:top w:val="none" w:sz="0" w:space="0" w:color="auto"/>
        <w:left w:val="none" w:sz="0" w:space="0" w:color="auto"/>
        <w:bottom w:val="none" w:sz="0" w:space="0" w:color="auto"/>
        <w:right w:val="none" w:sz="0" w:space="0" w:color="auto"/>
      </w:divBdr>
    </w:div>
    <w:div w:id="2108227900">
      <w:bodyDiv w:val="1"/>
      <w:marLeft w:val="0"/>
      <w:marRight w:val="0"/>
      <w:marTop w:val="0"/>
      <w:marBottom w:val="0"/>
      <w:divBdr>
        <w:top w:val="none" w:sz="0" w:space="0" w:color="auto"/>
        <w:left w:val="none" w:sz="0" w:space="0" w:color="auto"/>
        <w:bottom w:val="none" w:sz="0" w:space="0" w:color="auto"/>
        <w:right w:val="none" w:sz="0" w:space="0" w:color="auto"/>
      </w:divBdr>
      <w:divsChild>
        <w:div w:id="1959409261">
          <w:marLeft w:val="0"/>
          <w:marRight w:val="0"/>
          <w:marTop w:val="0"/>
          <w:marBottom w:val="0"/>
          <w:divBdr>
            <w:top w:val="none" w:sz="0" w:space="0" w:color="auto"/>
            <w:left w:val="none" w:sz="0" w:space="0" w:color="auto"/>
            <w:bottom w:val="none" w:sz="0" w:space="0" w:color="auto"/>
            <w:right w:val="none" w:sz="0" w:space="0" w:color="auto"/>
          </w:divBdr>
        </w:div>
      </w:divsChild>
    </w:div>
    <w:div w:id="2109503684">
      <w:bodyDiv w:val="1"/>
      <w:marLeft w:val="0"/>
      <w:marRight w:val="0"/>
      <w:marTop w:val="0"/>
      <w:marBottom w:val="0"/>
      <w:divBdr>
        <w:top w:val="none" w:sz="0" w:space="0" w:color="auto"/>
        <w:left w:val="none" w:sz="0" w:space="0" w:color="auto"/>
        <w:bottom w:val="none" w:sz="0" w:space="0" w:color="auto"/>
        <w:right w:val="none" w:sz="0" w:space="0" w:color="auto"/>
      </w:divBdr>
    </w:div>
    <w:div w:id="2122411141">
      <w:bodyDiv w:val="1"/>
      <w:marLeft w:val="0"/>
      <w:marRight w:val="0"/>
      <w:marTop w:val="0"/>
      <w:marBottom w:val="0"/>
      <w:divBdr>
        <w:top w:val="none" w:sz="0" w:space="0" w:color="auto"/>
        <w:left w:val="none" w:sz="0" w:space="0" w:color="auto"/>
        <w:bottom w:val="none" w:sz="0" w:space="0" w:color="auto"/>
        <w:right w:val="none" w:sz="0" w:space="0" w:color="auto"/>
      </w:divBdr>
    </w:div>
    <w:div w:id="2129347763">
      <w:bodyDiv w:val="1"/>
      <w:marLeft w:val="0"/>
      <w:marRight w:val="0"/>
      <w:marTop w:val="0"/>
      <w:marBottom w:val="0"/>
      <w:divBdr>
        <w:top w:val="none" w:sz="0" w:space="0" w:color="auto"/>
        <w:left w:val="none" w:sz="0" w:space="0" w:color="auto"/>
        <w:bottom w:val="none" w:sz="0" w:space="0" w:color="auto"/>
        <w:right w:val="none" w:sz="0" w:space="0" w:color="auto"/>
      </w:divBdr>
    </w:div>
    <w:div w:id="2135706380">
      <w:bodyDiv w:val="1"/>
      <w:marLeft w:val="0"/>
      <w:marRight w:val="0"/>
      <w:marTop w:val="0"/>
      <w:marBottom w:val="0"/>
      <w:divBdr>
        <w:top w:val="none" w:sz="0" w:space="0" w:color="auto"/>
        <w:left w:val="none" w:sz="0" w:space="0" w:color="auto"/>
        <w:bottom w:val="none" w:sz="0" w:space="0" w:color="auto"/>
        <w:right w:val="none" w:sz="0" w:space="0" w:color="auto"/>
      </w:divBdr>
    </w:div>
    <w:div w:id="2143185824">
      <w:bodyDiv w:val="1"/>
      <w:marLeft w:val="0"/>
      <w:marRight w:val="0"/>
      <w:marTop w:val="0"/>
      <w:marBottom w:val="0"/>
      <w:divBdr>
        <w:top w:val="none" w:sz="0" w:space="0" w:color="auto"/>
        <w:left w:val="none" w:sz="0" w:space="0" w:color="auto"/>
        <w:bottom w:val="none" w:sz="0" w:space="0" w:color="auto"/>
        <w:right w:val="none" w:sz="0" w:space="0" w:color="auto"/>
      </w:divBdr>
    </w:div>
    <w:div w:id="2146968680">
      <w:bodyDiv w:val="1"/>
      <w:marLeft w:val="0"/>
      <w:marRight w:val="0"/>
      <w:marTop w:val="0"/>
      <w:marBottom w:val="0"/>
      <w:divBdr>
        <w:top w:val="none" w:sz="0" w:space="0" w:color="auto"/>
        <w:left w:val="none" w:sz="0" w:space="0" w:color="auto"/>
        <w:bottom w:val="none" w:sz="0" w:space="0" w:color="auto"/>
        <w:right w:val="none" w:sz="0" w:space="0" w:color="auto"/>
      </w:divBdr>
      <w:divsChild>
        <w:div w:id="15422801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tiff"/><Relationship Id="rId18" Type="http://schemas.openxmlformats.org/officeDocument/2006/relationships/image" Target="media/image10.tiff"/><Relationship Id="rId26" Type="http://schemas.microsoft.com/office/2016/09/relationships/commentsIds" Target="commentsIds.xml"/><Relationship Id="rId3" Type="http://schemas.openxmlformats.org/officeDocument/2006/relationships/settings" Target="settings.xml"/><Relationship Id="rId21" Type="http://schemas.openxmlformats.org/officeDocument/2006/relationships/hyperlink" Target="https://digitalcommons.unl.edu/usjusticematls/47/" TargetMode="External"/><Relationship Id="rId7" Type="http://schemas.openxmlformats.org/officeDocument/2006/relationships/comments" Target="comment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theguardian.com/us-news/2019/may/30/trump-russia-2016-election-helped-elect-president"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hyperlink" Target="https://bigthink.com/paul-ratner/34-years-ago-a-kgb-defector-described-america-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58DC0-E3A5-40EE-9792-97C0D1E5C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8710</Words>
  <Characters>49652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Hartnett, Stephen</cp:lastModifiedBy>
  <cp:revision>2</cp:revision>
  <dcterms:created xsi:type="dcterms:W3CDTF">2019-09-26T17:17:00Z</dcterms:created>
  <dcterms:modified xsi:type="dcterms:W3CDTF">2019-09-26T17:17:00Z</dcterms:modified>
</cp:coreProperties>
</file>